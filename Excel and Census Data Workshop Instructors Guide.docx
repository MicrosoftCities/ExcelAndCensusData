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597B6E" w14:textId="77777777" w:rsidR="00DC11EE" w:rsidRDefault="00DC11EE" w:rsidP="00A468E1">
      <w:pPr>
        <w:pStyle w:val="Heading1"/>
      </w:pPr>
      <w:r>
        <w:t xml:space="preserve">Instructor Note </w:t>
      </w:r>
    </w:p>
    <w:p w14:paraId="08E115E3" w14:textId="77777777" w:rsidR="001358A5" w:rsidRDefault="00DC11EE" w:rsidP="00DC11EE">
      <w:pPr>
        <w:spacing w:after="0" w:line="240" w:lineRule="auto"/>
        <w:rPr>
          <w:rFonts w:ascii="Calibri" w:hAnsi="Calibri" w:cs="Calibri"/>
          <w:color w:val="000000"/>
        </w:rPr>
      </w:pPr>
      <w:r w:rsidRPr="00DC11EE">
        <w:rPr>
          <w:rFonts w:ascii="Calibri" w:hAnsi="Calibri" w:cs="Calibri"/>
          <w:color w:val="000000"/>
        </w:rPr>
        <w:t xml:space="preserve">This is the instructor’s guide for delivering the Excel and </w:t>
      </w:r>
      <w:r>
        <w:rPr>
          <w:rFonts w:ascii="Calibri" w:hAnsi="Calibri" w:cs="Calibri"/>
          <w:color w:val="000000"/>
        </w:rPr>
        <w:t>Census Data workshop.  It is modular and is meant to be broken up into small parts, delivered either live or recorded.   This course is using</w:t>
      </w:r>
      <w:r w:rsidRPr="00DC11EE">
        <w:rPr>
          <w:rFonts w:ascii="Calibri" w:hAnsi="Calibri" w:cs="Calibri"/>
          <w:color w:val="000000"/>
        </w:rPr>
        <w:t xml:space="preserve"> Excel 2016 for Windows.   Many of the tools are specific to Excel for Windows, so if you have attendees using a Mac, they should still use the Excel Windows version using either Basecamp or Parallels.  </w:t>
      </w:r>
      <w:r w:rsidR="00903D39">
        <w:rPr>
          <w:rFonts w:ascii="Calibri" w:hAnsi="Calibri" w:cs="Calibri"/>
          <w:color w:val="000000"/>
        </w:rPr>
        <w:t xml:space="preserve"> </w:t>
      </w:r>
    </w:p>
    <w:p w14:paraId="3E1160A9" w14:textId="77777777" w:rsidR="001358A5" w:rsidRDefault="001358A5" w:rsidP="00DC11EE">
      <w:pPr>
        <w:spacing w:after="0" w:line="240" w:lineRule="auto"/>
        <w:rPr>
          <w:rFonts w:ascii="Calibri" w:hAnsi="Calibri" w:cs="Calibri"/>
          <w:color w:val="000000"/>
        </w:rPr>
      </w:pPr>
    </w:p>
    <w:p w14:paraId="3BB5F9E7" w14:textId="77777777" w:rsidR="00DC11EE" w:rsidRPr="00DC11EE" w:rsidRDefault="006B0143" w:rsidP="00DC11EE">
      <w:pPr>
        <w:spacing w:after="0" w:line="240" w:lineRule="auto"/>
        <w:rPr>
          <w:rFonts w:ascii="Calibri" w:hAnsi="Calibri" w:cs="Calibri"/>
          <w:color w:val="000000"/>
        </w:rPr>
      </w:pPr>
      <w:r>
        <w:rPr>
          <w:rFonts w:ascii="Calibri" w:hAnsi="Calibri" w:cs="Calibri"/>
          <w:color w:val="000000"/>
        </w:rPr>
        <w:t>In terms of using this guide, i</w:t>
      </w:r>
      <w:r w:rsidR="00903D39">
        <w:rPr>
          <w:rFonts w:ascii="Calibri" w:hAnsi="Calibri" w:cs="Calibri"/>
          <w:color w:val="000000"/>
        </w:rPr>
        <w:t xml:space="preserve">tems in </w:t>
      </w:r>
      <w:r w:rsidR="00903D39" w:rsidRPr="00903D39">
        <w:rPr>
          <w:rFonts w:ascii="Calibri" w:hAnsi="Calibri" w:cs="Calibri"/>
          <w:i/>
          <w:color w:val="000000"/>
        </w:rPr>
        <w:t>italics</w:t>
      </w:r>
      <w:r w:rsidR="00903D39">
        <w:rPr>
          <w:rFonts w:ascii="Calibri" w:hAnsi="Calibri" w:cs="Calibri"/>
          <w:color w:val="000000"/>
        </w:rPr>
        <w:t xml:space="preserve"> are meant to be instructions done in Excel or on the Census website. </w:t>
      </w:r>
      <w:r>
        <w:rPr>
          <w:rFonts w:ascii="Calibri" w:hAnsi="Calibri" w:cs="Calibri"/>
          <w:color w:val="000000"/>
        </w:rPr>
        <w:t xml:space="preserve"> Screen shots appear where they may be useful, with annotations to show you where to click, what to delete, etc.</w:t>
      </w:r>
    </w:p>
    <w:p w14:paraId="4F40E9D6" w14:textId="77777777" w:rsidR="00363972" w:rsidRDefault="00363972" w:rsidP="00A468E1">
      <w:pPr>
        <w:pStyle w:val="Heading1"/>
      </w:pPr>
      <w:r>
        <w:t>Introduction</w:t>
      </w:r>
    </w:p>
    <w:p w14:paraId="08578532" w14:textId="77777777" w:rsidR="00363972" w:rsidRDefault="00363972" w:rsidP="00DC11EE">
      <w:pPr>
        <w:pStyle w:val="NormalWeb"/>
        <w:spacing w:before="0" w:beforeAutospacing="0" w:after="0" w:afterAutospacing="0"/>
        <w:rPr>
          <w:rFonts w:ascii="Calibri" w:hAnsi="Calibri" w:cs="Calibri"/>
          <w:color w:val="000000"/>
          <w:sz w:val="22"/>
          <w:szCs w:val="22"/>
        </w:rPr>
      </w:pPr>
      <w:r w:rsidRPr="00363972">
        <w:rPr>
          <w:rFonts w:ascii="Calibri" w:hAnsi="Calibri" w:cs="Calibri"/>
          <w:color w:val="000000"/>
          <w:sz w:val="22"/>
          <w:szCs w:val="22"/>
        </w:rPr>
        <w:t xml:space="preserve">The U.S. Census Bureau’s mission is to serve as the leading source of quality data about the nation’s people and economy. Whether you are looking for the most current economic indicators or for demographic and socioeconomic characteristics about your community and how they compare statistically to other areas, data from the U.S. Census Bureau are available online through a variety of tools. </w:t>
      </w:r>
    </w:p>
    <w:p w14:paraId="209D8976" w14:textId="77777777" w:rsidR="00DC11EE" w:rsidRPr="00DC11EE" w:rsidRDefault="00DC11EE" w:rsidP="00DC11EE">
      <w:pPr>
        <w:pStyle w:val="NormalWeb"/>
        <w:spacing w:before="0" w:beforeAutospacing="0" w:after="0" w:afterAutospacing="0"/>
        <w:rPr>
          <w:rFonts w:ascii="Calibri" w:hAnsi="Calibri" w:cs="Calibri"/>
          <w:color w:val="000000"/>
          <w:sz w:val="22"/>
          <w:szCs w:val="22"/>
        </w:rPr>
      </w:pPr>
    </w:p>
    <w:p w14:paraId="56AF337B" w14:textId="69C7047D" w:rsidR="00363972" w:rsidRDefault="00C11B6C" w:rsidP="00363972">
      <w:pPr>
        <w:rPr>
          <w:rFonts w:ascii="Calibri" w:hAnsi="Calibri" w:cs="Calibri"/>
          <w:color w:val="000000"/>
        </w:rPr>
      </w:pPr>
      <w:r>
        <w:rPr>
          <w:rFonts w:ascii="Calibri" w:hAnsi="Calibri" w:cs="Calibri"/>
          <w:color w:val="000000"/>
        </w:rPr>
        <w:t>Every year, the Census Bureau publishes population, socioeconomic, housing and business statistics for all communities in the country. These data can be sorted by several characteristics such as age, sex and race, as well as different levels of geographies from the nation to areas below cities and towns. They can be charted, compared with other data (from inside or outside Census), and can be used to derive insights about the nation’s characteristics</w:t>
      </w:r>
      <w:del w:id="0" w:author="Adam Hecktman" w:date="2017-08-03T14:45:00Z">
        <w:r w:rsidDel="00B64070">
          <w:rPr>
            <w:rFonts w:ascii="Calibri" w:hAnsi="Calibri" w:cs="Calibri"/>
            <w:color w:val="000000"/>
          </w:rPr>
          <w:delText>.</w:delText>
        </w:r>
      </w:del>
      <w:del w:id="1" w:author="Adam Hecktman" w:date="2017-08-03T20:33:00Z">
        <w:r w:rsidDel="000231E2">
          <w:rPr>
            <w:rFonts w:ascii="Calibri" w:hAnsi="Calibri" w:cs="Calibri"/>
            <w:color w:val="000000"/>
          </w:rPr>
          <w:delText>”</w:delText>
        </w:r>
        <w:r w:rsidR="00363972" w:rsidRPr="00504405" w:rsidDel="000231E2">
          <w:rPr>
            <w:rFonts w:ascii="Calibri" w:hAnsi="Calibri" w:cs="Calibri"/>
            <w:color w:val="000000"/>
            <w:highlight w:val="lightGray"/>
          </w:rPr>
          <w:delText>This data can be sorted by characteristics such as age, sex and race, as well as by national, state and county location</w:delText>
        </w:r>
        <w:r w:rsidR="00DC11EE" w:rsidRPr="00504405" w:rsidDel="000231E2">
          <w:rPr>
            <w:rFonts w:ascii="Calibri" w:hAnsi="Calibri" w:cs="Calibri"/>
            <w:color w:val="000000"/>
            <w:highlight w:val="lightGray"/>
          </w:rPr>
          <w:delText xml:space="preserve">.  </w:delText>
        </w:r>
      </w:del>
      <w:ins w:id="2" w:author="Adam Hecktman" w:date="2017-08-03T20:33:00Z">
        <w:r w:rsidR="000231E2">
          <w:rPr>
            <w:rFonts w:ascii="Calibri" w:hAnsi="Calibri" w:cs="Calibri"/>
            <w:color w:val="000000"/>
          </w:rPr>
          <w:t xml:space="preserve">.  </w:t>
        </w:r>
      </w:ins>
      <w:del w:id="3" w:author="Adam Hecktman" w:date="2017-08-03T20:33:00Z">
        <w:r w:rsidR="00DC11EE" w:rsidRPr="00504405" w:rsidDel="000231E2">
          <w:rPr>
            <w:rFonts w:ascii="Calibri" w:hAnsi="Calibri" w:cs="Calibri"/>
            <w:color w:val="000000"/>
            <w:highlight w:val="lightGray"/>
          </w:rPr>
          <w:delText>It can</w:delText>
        </w:r>
        <w:r w:rsidR="00DC11EE" w:rsidDel="000231E2">
          <w:rPr>
            <w:rFonts w:ascii="Calibri" w:hAnsi="Calibri" w:cs="Calibri"/>
            <w:color w:val="000000"/>
          </w:rPr>
          <w:delText xml:space="preserve"> be charted, compared with other data (from inside or outside Census), and can be used to derive insights about the nation’s characteristics.</w:delText>
        </w:r>
      </w:del>
    </w:p>
    <w:p w14:paraId="1A56D7B1" w14:textId="77777777" w:rsidR="00903D39" w:rsidRDefault="00DC11EE" w:rsidP="00903D39">
      <w:pPr>
        <w:pStyle w:val="Heading1"/>
        <w:rPr>
          <w:rFonts w:ascii="Calibri" w:eastAsiaTheme="minorHAnsi" w:hAnsi="Calibri" w:cs="Calibri"/>
          <w:color w:val="000000"/>
          <w:sz w:val="22"/>
          <w:szCs w:val="22"/>
        </w:rPr>
      </w:pPr>
      <w:r w:rsidRPr="00DC11EE">
        <w:rPr>
          <w:rFonts w:ascii="Calibri" w:eastAsiaTheme="minorHAnsi" w:hAnsi="Calibri" w:cs="Calibri"/>
          <w:color w:val="000000"/>
          <w:sz w:val="22"/>
          <w:szCs w:val="22"/>
        </w:rPr>
        <w:t xml:space="preserve">Excel is a tool that </w:t>
      </w:r>
      <w:r>
        <w:rPr>
          <w:rFonts w:ascii="Calibri" w:eastAsiaTheme="minorHAnsi" w:hAnsi="Calibri" w:cs="Calibri"/>
          <w:color w:val="000000"/>
          <w:sz w:val="22"/>
          <w:szCs w:val="22"/>
        </w:rPr>
        <w:t>many</w:t>
      </w:r>
      <w:r w:rsidRPr="00DC11EE">
        <w:rPr>
          <w:rFonts w:ascii="Calibri" w:eastAsiaTheme="minorHAnsi" w:hAnsi="Calibri" w:cs="Calibri"/>
          <w:color w:val="000000"/>
          <w:sz w:val="22"/>
          <w:szCs w:val="22"/>
        </w:rPr>
        <w:t xml:space="preserve"> people are familiar with, and many people use every day. Excel can be leveraged to unlock the value of open data of all kinds, and it is particularly well-</w:t>
      </w:r>
      <w:r w:rsidR="00903D39">
        <w:rPr>
          <w:rFonts w:ascii="Calibri" w:eastAsiaTheme="minorHAnsi" w:hAnsi="Calibri" w:cs="Calibri"/>
          <w:color w:val="000000"/>
          <w:sz w:val="22"/>
          <w:szCs w:val="22"/>
        </w:rPr>
        <w:t>suited to transforming, analyzing, and visualizing Census data.</w:t>
      </w:r>
      <w:r w:rsidRPr="00DC11EE">
        <w:rPr>
          <w:rFonts w:ascii="Calibri" w:eastAsiaTheme="minorHAnsi" w:hAnsi="Calibri" w:cs="Calibri"/>
          <w:color w:val="000000"/>
          <w:sz w:val="22"/>
          <w:szCs w:val="22"/>
        </w:rPr>
        <w:t xml:space="preserve">  </w:t>
      </w:r>
      <w:r w:rsidR="00903D39">
        <w:rPr>
          <w:rFonts w:ascii="Calibri" w:eastAsiaTheme="minorHAnsi" w:hAnsi="Calibri" w:cs="Calibri"/>
          <w:color w:val="000000"/>
          <w:sz w:val="22"/>
          <w:szCs w:val="22"/>
        </w:rPr>
        <w:t xml:space="preserve"> This course will </w:t>
      </w:r>
      <w:r w:rsidRPr="00DC11EE">
        <w:rPr>
          <w:rFonts w:ascii="Calibri" w:eastAsiaTheme="minorHAnsi" w:hAnsi="Calibri" w:cs="Calibri"/>
          <w:color w:val="000000"/>
          <w:sz w:val="22"/>
          <w:szCs w:val="22"/>
        </w:rPr>
        <w:t xml:space="preserve">show how to use Excel to access, manipulate, and visualize </w:t>
      </w:r>
      <w:r w:rsidR="00903D39">
        <w:rPr>
          <w:rFonts w:ascii="Calibri" w:eastAsiaTheme="minorHAnsi" w:hAnsi="Calibri" w:cs="Calibri"/>
          <w:color w:val="000000"/>
          <w:sz w:val="22"/>
          <w:szCs w:val="22"/>
        </w:rPr>
        <w:t xml:space="preserve">Census data.  It will also cover mapping that data, and tools for doing advanced statistical analysis. </w:t>
      </w:r>
    </w:p>
    <w:p w14:paraId="109D6B42" w14:textId="77777777" w:rsidR="00A468E1" w:rsidRDefault="00A468E1" w:rsidP="00903D39">
      <w:pPr>
        <w:pStyle w:val="Heading1"/>
      </w:pPr>
      <w:r>
        <w:t>Basic Census Data Access</w:t>
      </w:r>
    </w:p>
    <w:p w14:paraId="0228812C" w14:textId="77777777" w:rsidR="008D7CC4" w:rsidRDefault="006D5C25">
      <w:r>
        <w:t xml:space="preserve">One very easy way to find basic data is by browsing the Community Facts feature found in the American Fact Finder (AFF).  </w:t>
      </w:r>
      <w:r w:rsidR="008D7CC4">
        <w:t>American Fact Finder itself is an</w:t>
      </w:r>
      <w:r>
        <w:t xml:space="preserve"> </w:t>
      </w:r>
      <w:r w:rsidR="008D7CC4" w:rsidRPr="008D7CC4">
        <w:t>online, self-service tool designed to search a variety of p</w:t>
      </w:r>
      <w:r w:rsidR="008D7CC4">
        <w:t xml:space="preserve">opulation, economic, geographic, </w:t>
      </w:r>
      <w:r w:rsidR="008D7CC4" w:rsidRPr="008D7CC4">
        <w:t>housing</w:t>
      </w:r>
      <w:r w:rsidR="008D7CC4">
        <w:t>, education, and other types of data.  It is a very easy way to look for the data you may need.</w:t>
      </w:r>
    </w:p>
    <w:p w14:paraId="66F01F51" w14:textId="77777777" w:rsidR="006D5C25" w:rsidRDefault="008D7CC4">
      <w:r>
        <w:t xml:space="preserve">The Community Facts section </w:t>
      </w:r>
      <w:r w:rsidR="006D5C25">
        <w:t xml:space="preserve">shows you popular </w:t>
      </w:r>
      <w:r>
        <w:t>tables</w:t>
      </w:r>
      <w:r w:rsidR="006D5C25">
        <w:t>.  You can use the Guided Search feature to narrow down what you are looking for and have AFF suggest datasets for you</w:t>
      </w:r>
      <w:r>
        <w:t>. You can use the Advanced Search feature (which we will explore later) to build a query for your search.</w:t>
      </w:r>
      <w:r w:rsidR="006D5C25">
        <w:t xml:space="preserve">  In </w:t>
      </w:r>
      <w:r>
        <w:t>all</w:t>
      </w:r>
      <w:r w:rsidR="006D5C25">
        <w:t xml:space="preserve"> case</w:t>
      </w:r>
      <w:r>
        <w:t>s</w:t>
      </w:r>
      <w:r w:rsidR="006D5C25">
        <w:t xml:space="preserve">, the data can be modified prior to being downloaded.  We will start with the Community Facts </w:t>
      </w:r>
      <w:r>
        <w:t>to find our data</w:t>
      </w:r>
      <w:r w:rsidR="006D5C25">
        <w:t xml:space="preserve">.  </w:t>
      </w:r>
    </w:p>
    <w:p w14:paraId="24EE5852" w14:textId="77777777" w:rsidR="00D738A9" w:rsidRDefault="006D5C25">
      <w:r>
        <w:t xml:space="preserve">Let’s say we simply want to see the population growth (or decline) of every county in the US over the last 6 years. </w:t>
      </w:r>
    </w:p>
    <w:p w14:paraId="66BF0FDD" w14:textId="77777777" w:rsidR="006D5C25" w:rsidRDefault="006D5C25" w:rsidP="006D5C25">
      <w:pPr>
        <w:ind w:firstLine="720"/>
        <w:rPr>
          <w:i/>
        </w:rPr>
      </w:pPr>
      <w:r w:rsidRPr="006D5C25">
        <w:rPr>
          <w:i/>
        </w:rPr>
        <w:t>Open</w:t>
      </w:r>
      <w:r>
        <w:rPr>
          <w:i/>
        </w:rPr>
        <w:t xml:space="preserve"> </w:t>
      </w:r>
      <w:hyperlink r:id="rId6" w:history="1">
        <w:r w:rsidRPr="001633E9">
          <w:rPr>
            <w:rStyle w:val="Hyperlink"/>
          </w:rPr>
          <w:t>http://census.gov</w:t>
        </w:r>
      </w:hyperlink>
      <w:r>
        <w:rPr>
          <w:i/>
        </w:rPr>
        <w:t xml:space="preserve"> </w:t>
      </w:r>
      <w:r w:rsidRPr="006D5C25">
        <w:rPr>
          <w:i/>
        </w:rPr>
        <w:t>in your browser.</w:t>
      </w:r>
    </w:p>
    <w:p w14:paraId="4AD07577" w14:textId="77777777" w:rsidR="006D5C25" w:rsidRDefault="006D5C25" w:rsidP="006D5C25">
      <w:pPr>
        <w:ind w:firstLine="720"/>
        <w:rPr>
          <w:i/>
        </w:rPr>
      </w:pPr>
      <w:r>
        <w:rPr>
          <w:i/>
        </w:rPr>
        <w:lastRenderedPageBreak/>
        <w:t>On the menu bar at the top, click on Data, and then go to Data Tools &amp; Apps</w:t>
      </w:r>
    </w:p>
    <w:p w14:paraId="3A372A73" w14:textId="77777777" w:rsidR="006D5C25" w:rsidRDefault="006D5C25" w:rsidP="006D5C25">
      <w:pPr>
        <w:ind w:firstLine="720"/>
        <w:rPr>
          <w:i/>
        </w:rPr>
      </w:pPr>
      <w:r>
        <w:rPr>
          <w:i/>
        </w:rPr>
        <w:t>Select American Fact Finder, and click on Community Facts on the menu bar</w:t>
      </w:r>
    </w:p>
    <w:p w14:paraId="71645DE8" w14:textId="77777777" w:rsidR="00A468E1" w:rsidRPr="00A468E1" w:rsidRDefault="006D5C25" w:rsidP="00A468E1">
      <w:pPr>
        <w:ind w:firstLine="720"/>
        <w:rPr>
          <w:i/>
        </w:rPr>
      </w:pPr>
      <w:r>
        <w:rPr>
          <w:i/>
        </w:rPr>
        <w:t xml:space="preserve">In AFF, look at the options you have on the left to find </w:t>
      </w:r>
      <w:r w:rsidR="00A468E1">
        <w:rPr>
          <w:i/>
        </w:rPr>
        <w:t>the data you are looking for</w:t>
      </w:r>
    </w:p>
    <w:p w14:paraId="32738F35" w14:textId="77777777" w:rsidR="006D5C25" w:rsidRDefault="006D5C25" w:rsidP="006D5C25">
      <w:pPr>
        <w:ind w:firstLine="720"/>
        <w:rPr>
          <w:i/>
        </w:rPr>
      </w:pPr>
      <w:r>
        <w:rPr>
          <w:i/>
        </w:rPr>
        <w:t xml:space="preserve">We want population data, so choose population.  </w:t>
      </w:r>
    </w:p>
    <w:p w14:paraId="1649BCE6" w14:textId="77777777" w:rsidR="00A468E1" w:rsidRPr="00A468E1" w:rsidRDefault="00A468E1" w:rsidP="00A468E1">
      <w:r>
        <w:t xml:space="preserve">Note that at the top, </w:t>
      </w:r>
      <w:r w:rsidR="003434B2">
        <w:t xml:space="preserve">shaded in blue, </w:t>
      </w:r>
      <w:r>
        <w:t>you can see very common queries presented as a number for the geography you may be looking for.  In the case below, it is the Census 2010 Total Population.  You can select other common demographic data from the drop down.  But in this case, we want several years of population estimates.</w:t>
      </w:r>
    </w:p>
    <w:p w14:paraId="25E07276" w14:textId="77777777" w:rsidR="006D5C25" w:rsidRDefault="004A074A" w:rsidP="004A074A">
      <w:pPr>
        <w:ind w:firstLine="720"/>
        <w:rPr>
          <w:i/>
        </w:rPr>
      </w:pPr>
      <w:r>
        <w:rPr>
          <w:i/>
        </w:rPr>
        <w:t>Select Annual Population Estimates</w:t>
      </w:r>
    </w:p>
    <w:p w14:paraId="2E93E778" w14:textId="77777777" w:rsidR="00421B85" w:rsidRDefault="00421B85" w:rsidP="004A074A">
      <w:pPr>
        <w:ind w:firstLine="720"/>
      </w:pPr>
    </w:p>
    <w:p w14:paraId="7B23AED2" w14:textId="77777777" w:rsidR="006D5C25" w:rsidRDefault="006D5C25">
      <w:r>
        <w:rPr>
          <w:noProof/>
        </w:rPr>
        <w:drawing>
          <wp:inline distT="0" distB="0" distL="0" distR="0" wp14:anchorId="3F16E171" wp14:editId="6BD39120">
            <wp:extent cx="3618563" cy="280438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3647" cy="2808326"/>
                    </a:xfrm>
                    <a:prstGeom prst="rect">
                      <a:avLst/>
                    </a:prstGeom>
                  </pic:spPr>
                </pic:pic>
              </a:graphicData>
            </a:graphic>
          </wp:inline>
        </w:drawing>
      </w:r>
    </w:p>
    <w:p w14:paraId="22F6B264" w14:textId="77777777" w:rsidR="00A468E1" w:rsidRDefault="00A468E1" w:rsidP="006F5FCC">
      <w:r>
        <w:t>This will bring up a view of the table, and this is the table that we will open in Excel.  One of the nice features of this view is that you can modify the table before you even download it into Excel.  These are modif</w:t>
      </w:r>
      <w:r w:rsidR="006F5FCC">
        <w:t>ications that you can do in Excel after you download it as well, but sometimes it is nice to have less data to download.</w:t>
      </w:r>
      <w:r>
        <w:t xml:space="preserve">  We will make some modifications in this view, and the rest of the transformation we can do in Excel.</w:t>
      </w:r>
    </w:p>
    <w:p w14:paraId="6D2662CB" w14:textId="77777777" w:rsidR="0065075F" w:rsidRDefault="0065075F" w:rsidP="006F5FCC">
      <w:r>
        <w:t xml:space="preserve">Another way to search for data is to use the Advanced Search feature.  </w:t>
      </w:r>
    </w:p>
    <w:p w14:paraId="74A8F5FC" w14:textId="77777777" w:rsidR="00AD1B95" w:rsidRDefault="006D5C25" w:rsidP="00AD1B95">
      <w:pPr>
        <w:pStyle w:val="Heading1"/>
      </w:pPr>
      <w:r>
        <w:t xml:space="preserve">Data </w:t>
      </w:r>
      <w:r w:rsidR="00AD1B95">
        <w:t>Transformation</w:t>
      </w:r>
    </w:p>
    <w:p w14:paraId="10F1C8A6" w14:textId="77777777" w:rsidR="003434B2" w:rsidRDefault="003434B2">
      <w:r>
        <w:t>One of the many benefits of using Excel is that it can be used to easily transform your data.  In this case, we are going to start modifying our table using the Census tools, and then we will put the finishing touches on the structure using Excel.  You can do all of this in Excel, but this example shows you useful methods for using both.</w:t>
      </w:r>
    </w:p>
    <w:p w14:paraId="26AB44C6" w14:textId="24D68A5F" w:rsidR="006F5FCC" w:rsidRDefault="006F5FCC">
      <w:r>
        <w:lastRenderedPageBreak/>
        <w:t xml:space="preserve">You should now be seeing the table with April 2010 census data, and yearly population estimates.  Let’s say that we only </w:t>
      </w:r>
      <w:r w:rsidR="008D261F">
        <w:t xml:space="preserve">want </w:t>
      </w:r>
      <w:r>
        <w:t xml:space="preserve">to download the yearly population estimates.  </w:t>
      </w:r>
    </w:p>
    <w:p w14:paraId="137A29D0" w14:textId="77777777" w:rsidR="00A468E1" w:rsidRDefault="006F5FCC" w:rsidP="006F5FCC">
      <w:pPr>
        <w:ind w:firstLine="720"/>
        <w:rPr>
          <w:i/>
        </w:rPr>
      </w:pPr>
      <w:r w:rsidRPr="006F5FCC">
        <w:rPr>
          <w:i/>
        </w:rPr>
        <w:t>Click on the Modify Table button</w:t>
      </w:r>
    </w:p>
    <w:p w14:paraId="50A2C7C9" w14:textId="77777777" w:rsidR="006F5FCC" w:rsidRPr="006F5FCC" w:rsidRDefault="006F5FCC" w:rsidP="006F5FCC">
      <w:pPr>
        <w:ind w:firstLine="720"/>
        <w:rPr>
          <w:i/>
        </w:rPr>
      </w:pPr>
      <w:r>
        <w:rPr>
          <w:noProof/>
        </w:rPr>
        <w:drawing>
          <wp:inline distT="0" distB="0" distL="0" distR="0" wp14:anchorId="2E737A1A" wp14:editId="1F200C7E">
            <wp:extent cx="4945918" cy="152974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7716" cy="1536489"/>
                    </a:xfrm>
                    <a:prstGeom prst="rect">
                      <a:avLst/>
                    </a:prstGeom>
                  </pic:spPr>
                </pic:pic>
              </a:graphicData>
            </a:graphic>
          </wp:inline>
        </w:drawing>
      </w:r>
    </w:p>
    <w:p w14:paraId="0FD73ED7" w14:textId="77777777" w:rsidR="006F5FCC" w:rsidRPr="006F5FCC" w:rsidRDefault="006F5FCC" w:rsidP="006F5FCC">
      <w:pPr>
        <w:ind w:firstLine="720"/>
        <w:rPr>
          <w:i/>
        </w:rPr>
      </w:pPr>
      <w:r w:rsidRPr="006F5FCC">
        <w:rPr>
          <w:i/>
        </w:rPr>
        <w:t>Uncheck the April 1, 2010 Census and the Estimate base check boxes to modify the table.</w:t>
      </w:r>
    </w:p>
    <w:p w14:paraId="4F928942" w14:textId="77777777" w:rsidR="006F5FCC" w:rsidRPr="00606839" w:rsidRDefault="006F5FCC" w:rsidP="00606839">
      <w:pPr>
        <w:ind w:firstLine="720"/>
        <w:rPr>
          <w:i/>
        </w:rPr>
      </w:pPr>
      <w:r w:rsidRPr="00606839">
        <w:rPr>
          <w:i/>
        </w:rPr>
        <w:t>We will do the rest of the transformations in Excel, so click on Download.</w:t>
      </w:r>
    </w:p>
    <w:p w14:paraId="43A889EF" w14:textId="77777777" w:rsidR="006F5FCC" w:rsidRPr="00606839" w:rsidRDefault="00606839" w:rsidP="00606839">
      <w:pPr>
        <w:ind w:firstLine="720"/>
        <w:rPr>
          <w:i/>
        </w:rPr>
      </w:pPr>
      <w:r w:rsidRPr="00606839">
        <w:rPr>
          <w:i/>
        </w:rPr>
        <w:t>Choose “Use” and keep the Merge Annotations and Include Descriptive Elements checked.</w:t>
      </w:r>
    </w:p>
    <w:p w14:paraId="33C07150" w14:textId="77777777" w:rsidR="00606839" w:rsidRPr="00606839" w:rsidRDefault="00606839" w:rsidP="00606839">
      <w:pPr>
        <w:ind w:firstLine="720"/>
        <w:rPr>
          <w:i/>
        </w:rPr>
      </w:pPr>
      <w:r w:rsidRPr="00606839">
        <w:rPr>
          <w:i/>
        </w:rPr>
        <w:t>This will prepare the file for download to a zip file.</w:t>
      </w:r>
    </w:p>
    <w:p w14:paraId="78C7DB95" w14:textId="77777777" w:rsidR="00606839" w:rsidRPr="00606839" w:rsidRDefault="00606839" w:rsidP="00606839">
      <w:pPr>
        <w:ind w:firstLine="720"/>
        <w:rPr>
          <w:i/>
        </w:rPr>
      </w:pPr>
      <w:r w:rsidRPr="00606839">
        <w:rPr>
          <w:i/>
        </w:rPr>
        <w:t>Click Download</w:t>
      </w:r>
    </w:p>
    <w:p w14:paraId="263FD4F2" w14:textId="77777777" w:rsidR="00606839" w:rsidRPr="00606839" w:rsidRDefault="00606839" w:rsidP="00606839">
      <w:pPr>
        <w:ind w:firstLine="720"/>
        <w:rPr>
          <w:i/>
        </w:rPr>
      </w:pPr>
      <w:r w:rsidRPr="00606839">
        <w:rPr>
          <w:i/>
        </w:rPr>
        <w:t>Unzip the file called PEP_2016_PEPANNRES_with_ann.csv</w:t>
      </w:r>
    </w:p>
    <w:p w14:paraId="79D91E74" w14:textId="77777777" w:rsidR="0066698C" w:rsidRDefault="00606839">
      <w:r>
        <w:t xml:space="preserve">It is a best practice to get in the habit of saving your CSV files as an Excel Workbook right away.  This will avoid you wondering later why all the features of an Excel workbook are not available to you.  </w:t>
      </w:r>
    </w:p>
    <w:p w14:paraId="1972407A" w14:textId="77777777" w:rsidR="006F5FCC" w:rsidRDefault="00606839" w:rsidP="0066698C">
      <w:pPr>
        <w:ind w:left="720"/>
        <w:rPr>
          <w:i/>
        </w:rPr>
      </w:pPr>
      <w:r w:rsidRPr="0066698C">
        <w:rPr>
          <w:i/>
        </w:rPr>
        <w:t>Click on File/Save As, and choose the Excel Workbook (usually the top option).</w:t>
      </w:r>
    </w:p>
    <w:p w14:paraId="4F20575E" w14:textId="77777777" w:rsidR="0066698C" w:rsidRDefault="0066698C" w:rsidP="0066698C">
      <w:pPr>
        <w:ind w:left="720"/>
        <w:rPr>
          <w:i/>
        </w:rPr>
      </w:pPr>
      <w:r>
        <w:rPr>
          <w:i/>
        </w:rPr>
        <w:t>Name this file “Population”</w:t>
      </w:r>
    </w:p>
    <w:p w14:paraId="26C4A331" w14:textId="77777777" w:rsidR="0066698C" w:rsidRDefault="0066698C" w:rsidP="0066698C">
      <w:r>
        <w:t>If you expand the columns in this spreadsheet, you will see right away that there are some columns and at least two rows we will not be using.  For example, the first two columns are geographic IDs.  We won’t be using those, so it makes sense to delete them.  There is a top row with field names that we won’t be using, so it makes sense to delete that.</w:t>
      </w:r>
    </w:p>
    <w:p w14:paraId="60B553CF" w14:textId="77777777" w:rsidR="0055449C" w:rsidRPr="0066698C" w:rsidRDefault="0055449C" w:rsidP="0066698C">
      <w:pPr>
        <w:ind w:left="720"/>
        <w:rPr>
          <w:i/>
        </w:rPr>
      </w:pPr>
      <w:r w:rsidRPr="0066698C">
        <w:rPr>
          <w:i/>
        </w:rPr>
        <w:t>Delete columns A and B</w:t>
      </w:r>
      <w:r w:rsidR="0066698C" w:rsidRPr="0066698C">
        <w:rPr>
          <w:i/>
        </w:rPr>
        <w:t xml:space="preserve"> with the geography IDs</w:t>
      </w:r>
    </w:p>
    <w:p w14:paraId="275D1134" w14:textId="77777777" w:rsidR="0055449C" w:rsidRPr="0066698C" w:rsidRDefault="0055449C" w:rsidP="0066698C">
      <w:pPr>
        <w:ind w:left="720"/>
        <w:rPr>
          <w:i/>
        </w:rPr>
      </w:pPr>
      <w:r w:rsidRPr="0066698C">
        <w:rPr>
          <w:i/>
        </w:rPr>
        <w:t>Delete first row</w:t>
      </w:r>
      <w:r w:rsidR="0066698C" w:rsidRPr="0066698C">
        <w:rPr>
          <w:i/>
        </w:rPr>
        <w:t xml:space="preserve"> with the Field Names.</w:t>
      </w:r>
    </w:p>
    <w:p w14:paraId="3869CC09" w14:textId="77777777" w:rsidR="0066698C" w:rsidRPr="0066698C" w:rsidRDefault="0066698C" w:rsidP="0066698C">
      <w:pPr>
        <w:ind w:left="720"/>
        <w:rPr>
          <w:i/>
        </w:rPr>
      </w:pPr>
      <w:r w:rsidRPr="0066698C">
        <w:rPr>
          <w:i/>
        </w:rPr>
        <w:t>Delete the row with the total United States population information</w:t>
      </w:r>
    </w:p>
    <w:p w14:paraId="4DC54E6F" w14:textId="77777777" w:rsidR="0066698C" w:rsidRDefault="0066698C">
      <w:r>
        <w:rPr>
          <w:noProof/>
        </w:rPr>
        <w:lastRenderedPageBreak/>
        <w:drawing>
          <wp:inline distT="0" distB="0" distL="0" distR="0" wp14:anchorId="2B8BF778" wp14:editId="33A18B30">
            <wp:extent cx="5943600" cy="1953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3260"/>
                    </a:xfrm>
                    <a:prstGeom prst="rect">
                      <a:avLst/>
                    </a:prstGeom>
                  </pic:spPr>
                </pic:pic>
              </a:graphicData>
            </a:graphic>
          </wp:inline>
        </w:drawing>
      </w:r>
    </w:p>
    <w:p w14:paraId="255ED802" w14:textId="77777777" w:rsidR="0066698C" w:rsidRDefault="0066698C">
      <w:r>
        <w:t>Your table will now look like this:</w:t>
      </w:r>
    </w:p>
    <w:p w14:paraId="42919CD8" w14:textId="77777777" w:rsidR="0066698C" w:rsidRDefault="0066698C">
      <w:r>
        <w:rPr>
          <w:noProof/>
        </w:rPr>
        <w:drawing>
          <wp:inline distT="0" distB="0" distL="0" distR="0" wp14:anchorId="57658D0C" wp14:editId="6DE0F2AD">
            <wp:extent cx="5943600" cy="2239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39645"/>
                    </a:xfrm>
                    <a:prstGeom prst="rect">
                      <a:avLst/>
                    </a:prstGeom>
                  </pic:spPr>
                </pic:pic>
              </a:graphicData>
            </a:graphic>
          </wp:inline>
        </w:drawing>
      </w:r>
    </w:p>
    <w:p w14:paraId="673AD552" w14:textId="77777777" w:rsidR="0066698C" w:rsidRDefault="00CF34B4" w:rsidP="0066698C">
      <w:r>
        <w:t xml:space="preserve">Another </w:t>
      </w:r>
      <w:r w:rsidR="0066698C">
        <w:t xml:space="preserve">best practice is to format your data as a table as soon as it is convenient.  Doing so is easy, it makes it more readable, and it gives the data some analysis features right off the bat.  </w:t>
      </w:r>
    </w:p>
    <w:p w14:paraId="5716963C" w14:textId="77777777" w:rsidR="00BB2061" w:rsidRPr="00BB2061" w:rsidRDefault="0055449C" w:rsidP="00BB2061">
      <w:pPr>
        <w:ind w:left="720"/>
        <w:rPr>
          <w:i/>
        </w:rPr>
      </w:pPr>
      <w:r w:rsidRPr="00BB2061">
        <w:rPr>
          <w:i/>
        </w:rPr>
        <w:t>Click in</w:t>
      </w:r>
      <w:r w:rsidR="00BB2061" w:rsidRPr="00BB2061">
        <w:rPr>
          <w:i/>
        </w:rPr>
        <w:t>side your data</w:t>
      </w:r>
    </w:p>
    <w:p w14:paraId="188E67C5" w14:textId="77777777" w:rsidR="00BB2061" w:rsidRPr="00BB2061" w:rsidRDefault="00BB2061" w:rsidP="00BB2061">
      <w:pPr>
        <w:ind w:left="720"/>
        <w:rPr>
          <w:i/>
        </w:rPr>
      </w:pPr>
      <w:r w:rsidRPr="00BB2061">
        <w:rPr>
          <w:i/>
        </w:rPr>
        <w:t>On the Ribbon, in the Styles section, click on</w:t>
      </w:r>
      <w:r w:rsidR="0055449C" w:rsidRPr="00BB2061">
        <w:rPr>
          <w:i/>
        </w:rPr>
        <w:t xml:space="preserve"> </w:t>
      </w:r>
      <w:r w:rsidRPr="00BB2061">
        <w:rPr>
          <w:i/>
        </w:rPr>
        <w:t>F</w:t>
      </w:r>
      <w:r w:rsidR="0055449C" w:rsidRPr="00BB2061">
        <w:rPr>
          <w:i/>
        </w:rPr>
        <w:t xml:space="preserve">ormat as </w:t>
      </w:r>
      <w:r w:rsidRPr="00BB2061">
        <w:rPr>
          <w:i/>
        </w:rPr>
        <w:t>T</w:t>
      </w:r>
      <w:r w:rsidR="0055449C" w:rsidRPr="00BB2061">
        <w:rPr>
          <w:i/>
        </w:rPr>
        <w:t>able</w:t>
      </w:r>
    </w:p>
    <w:p w14:paraId="2A2FC097" w14:textId="77777777" w:rsidR="0055449C" w:rsidRPr="00BB2061" w:rsidRDefault="00BB2061" w:rsidP="00BB2061">
      <w:pPr>
        <w:ind w:left="720"/>
        <w:rPr>
          <w:i/>
        </w:rPr>
      </w:pPr>
      <w:r w:rsidRPr="00BB2061">
        <w:rPr>
          <w:i/>
        </w:rPr>
        <w:t>P</w:t>
      </w:r>
      <w:r w:rsidR="0055449C" w:rsidRPr="00BB2061">
        <w:rPr>
          <w:i/>
        </w:rPr>
        <w:t>ick a look that you like.</w:t>
      </w:r>
    </w:p>
    <w:p w14:paraId="04FC3A66" w14:textId="77777777" w:rsidR="00BB2061" w:rsidRPr="00BB2061" w:rsidRDefault="00BB2061" w:rsidP="00BB2061">
      <w:pPr>
        <w:ind w:left="720"/>
        <w:rPr>
          <w:i/>
        </w:rPr>
      </w:pPr>
      <w:r w:rsidRPr="00BB2061">
        <w:rPr>
          <w:i/>
        </w:rPr>
        <w:t>It will confirm your table range, and keep the My Table Has Headers checked.</w:t>
      </w:r>
    </w:p>
    <w:p w14:paraId="5B5910DA" w14:textId="77777777" w:rsidR="0055449C" w:rsidRDefault="0055449C">
      <w:r>
        <w:t xml:space="preserve">You will notice that it gives arrows next to the headers.  </w:t>
      </w:r>
      <w:r w:rsidR="00BB2061">
        <w:t>Click on the arrows and you will see options for sorting and filtering your data.  This all comes with being formatted as a table!  This can be very useful in finding specific information.  For example, let’s say you want to find population data for Cook County.</w:t>
      </w:r>
    </w:p>
    <w:p w14:paraId="02E86513" w14:textId="77777777" w:rsidR="00BB2061" w:rsidRPr="00BB2061" w:rsidRDefault="00BB2061" w:rsidP="00BB2061">
      <w:pPr>
        <w:ind w:left="720"/>
        <w:rPr>
          <w:i/>
        </w:rPr>
      </w:pPr>
      <w:r w:rsidRPr="00BB2061">
        <w:rPr>
          <w:i/>
        </w:rPr>
        <w:t>Click on the arrow next to Geography</w:t>
      </w:r>
    </w:p>
    <w:p w14:paraId="287A3044" w14:textId="77777777" w:rsidR="00BB2061" w:rsidRPr="00BB2061" w:rsidRDefault="00BB2061" w:rsidP="00BB2061">
      <w:pPr>
        <w:ind w:left="720"/>
        <w:rPr>
          <w:i/>
        </w:rPr>
      </w:pPr>
      <w:r w:rsidRPr="00BB2061">
        <w:rPr>
          <w:i/>
        </w:rPr>
        <w:t>Under Text Filters, start type “Cook” and hit OK</w:t>
      </w:r>
    </w:p>
    <w:p w14:paraId="729A7A8B" w14:textId="77777777" w:rsidR="0055449C" w:rsidRDefault="00BB2061" w:rsidP="00BB2061">
      <w:r>
        <w:t xml:space="preserve">But wait…There are several counties with Cook in the name, and you just wanted the one for Cook County, Illinois.  It would be better if the state were in its own column, separate from the county.  That </w:t>
      </w:r>
      <w:r>
        <w:lastRenderedPageBreak/>
        <w:t>way you could filter the state to Illinois and the County to Cook.  Let’s do a very common transformation with Census data.  Let’s break up a cell into multiple cells.</w:t>
      </w:r>
    </w:p>
    <w:p w14:paraId="2B5C0F2C" w14:textId="77777777" w:rsidR="00BB2061" w:rsidRPr="002B2668" w:rsidRDefault="00BB2061" w:rsidP="002B2668">
      <w:pPr>
        <w:ind w:left="720"/>
        <w:rPr>
          <w:i/>
        </w:rPr>
      </w:pPr>
      <w:r w:rsidRPr="002B2668">
        <w:rPr>
          <w:i/>
        </w:rPr>
        <w:t>Clear the filter by clicking on the arrow next to Geography again and choosing Clear Filter.</w:t>
      </w:r>
    </w:p>
    <w:p w14:paraId="05BEDB63" w14:textId="77777777" w:rsidR="008C1857" w:rsidRPr="002B2668" w:rsidRDefault="004973B0" w:rsidP="002B2668">
      <w:pPr>
        <w:ind w:left="720"/>
        <w:rPr>
          <w:i/>
        </w:rPr>
      </w:pPr>
      <w:r w:rsidRPr="002B2668">
        <w:rPr>
          <w:i/>
        </w:rPr>
        <w:t>Insert a row next to Geography (select Row B</w:t>
      </w:r>
      <w:r w:rsidR="008C1857" w:rsidRPr="002B2668">
        <w:rPr>
          <w:i/>
        </w:rPr>
        <w:t>, right click and hit insert)</w:t>
      </w:r>
    </w:p>
    <w:p w14:paraId="05F314A0" w14:textId="77777777" w:rsidR="00BB2061" w:rsidRPr="002B2668" w:rsidRDefault="00BB2061" w:rsidP="002B2668">
      <w:pPr>
        <w:ind w:left="720"/>
        <w:rPr>
          <w:i/>
        </w:rPr>
      </w:pPr>
      <w:r w:rsidRPr="002B2668">
        <w:rPr>
          <w:i/>
          <w:noProof/>
        </w:rPr>
        <w:drawing>
          <wp:inline distT="0" distB="0" distL="0" distR="0" wp14:anchorId="69CAD792" wp14:editId="25BCFEA4">
            <wp:extent cx="2535845" cy="154221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4" t="17354" r="71527" b="41930"/>
                    <a:stretch/>
                  </pic:blipFill>
                  <pic:spPr bwMode="auto">
                    <a:xfrm>
                      <a:off x="0" y="0"/>
                      <a:ext cx="2549602" cy="1550576"/>
                    </a:xfrm>
                    <a:prstGeom prst="rect">
                      <a:avLst/>
                    </a:prstGeom>
                    <a:ln>
                      <a:noFill/>
                    </a:ln>
                    <a:extLst>
                      <a:ext uri="{53640926-AAD7-44D8-BBD7-CCE9431645EC}">
                        <a14:shadowObscured xmlns:a14="http://schemas.microsoft.com/office/drawing/2010/main"/>
                      </a:ext>
                    </a:extLst>
                  </pic:spPr>
                </pic:pic>
              </a:graphicData>
            </a:graphic>
          </wp:inline>
        </w:drawing>
      </w:r>
    </w:p>
    <w:p w14:paraId="596ADF51" w14:textId="77777777" w:rsidR="00BB2061" w:rsidRPr="002B2668" w:rsidRDefault="00BB2061" w:rsidP="002B2668">
      <w:pPr>
        <w:ind w:left="720"/>
        <w:rPr>
          <w:i/>
        </w:rPr>
      </w:pPr>
      <w:r w:rsidRPr="002B2668">
        <w:rPr>
          <w:i/>
        </w:rPr>
        <w:t>Select the Geography column</w:t>
      </w:r>
    </w:p>
    <w:p w14:paraId="7406122B" w14:textId="77777777" w:rsidR="00BB2061" w:rsidRPr="002B2668" w:rsidRDefault="00BB2061" w:rsidP="002B2668">
      <w:pPr>
        <w:ind w:left="720"/>
        <w:rPr>
          <w:i/>
        </w:rPr>
      </w:pPr>
      <w:r w:rsidRPr="002B2668">
        <w:rPr>
          <w:i/>
        </w:rPr>
        <w:t>On the Ribbon, choose the Data Tab</w:t>
      </w:r>
    </w:p>
    <w:p w14:paraId="27F40378" w14:textId="77777777" w:rsidR="00BB2061" w:rsidRPr="002B2668" w:rsidRDefault="00BB2061" w:rsidP="002B2668">
      <w:pPr>
        <w:ind w:left="720"/>
        <w:rPr>
          <w:i/>
        </w:rPr>
      </w:pPr>
      <w:r w:rsidRPr="002B2668">
        <w:rPr>
          <w:i/>
        </w:rPr>
        <w:t>Click on Text to Column and note the preview</w:t>
      </w:r>
      <w:r w:rsidR="002B2668" w:rsidRPr="002B2668">
        <w:rPr>
          <w:i/>
        </w:rPr>
        <w:t>, this is very useful</w:t>
      </w:r>
    </w:p>
    <w:p w14:paraId="5735D235" w14:textId="77777777" w:rsidR="008C1857" w:rsidRDefault="002B2668">
      <w:r>
        <w:t xml:space="preserve">You have some options for how you want to split up your column.  You can use a </w:t>
      </w:r>
      <w:proofErr w:type="spellStart"/>
      <w:r>
        <w:t>delimeter</w:t>
      </w:r>
      <w:proofErr w:type="spellEnd"/>
      <w:r>
        <w:t>, meaning that Excel should split up the column based on a character (a comma in this case).  Or you can use a fixed width, which you sometimes need for data coming off of legacy systems like mainframes.  In this case, we are delimited by the comma that separates the county from the state.</w:t>
      </w:r>
    </w:p>
    <w:p w14:paraId="46CE1D43" w14:textId="77777777" w:rsidR="008C1857" w:rsidRPr="002B2668" w:rsidRDefault="008C1857" w:rsidP="002B2668">
      <w:pPr>
        <w:rPr>
          <w:i/>
        </w:rPr>
      </w:pPr>
      <w:r w:rsidRPr="002B2668">
        <w:rPr>
          <w:i/>
        </w:rPr>
        <w:tab/>
      </w:r>
      <w:r w:rsidR="002B2668" w:rsidRPr="002B2668">
        <w:rPr>
          <w:i/>
        </w:rPr>
        <w:t>Choose d</w:t>
      </w:r>
      <w:r w:rsidRPr="002B2668">
        <w:rPr>
          <w:i/>
        </w:rPr>
        <w:t>elimited</w:t>
      </w:r>
      <w:r w:rsidR="002B2668" w:rsidRPr="002B2668">
        <w:rPr>
          <w:i/>
        </w:rPr>
        <w:t xml:space="preserve"> and click next</w:t>
      </w:r>
    </w:p>
    <w:p w14:paraId="6C455D4B" w14:textId="77777777" w:rsidR="008C1857" w:rsidRPr="002B2668" w:rsidRDefault="008C1857" w:rsidP="002B2668">
      <w:pPr>
        <w:rPr>
          <w:i/>
        </w:rPr>
      </w:pPr>
      <w:r w:rsidRPr="002B2668">
        <w:rPr>
          <w:i/>
        </w:rPr>
        <w:tab/>
      </w:r>
      <w:r w:rsidR="002B2668" w:rsidRPr="002B2668">
        <w:rPr>
          <w:i/>
        </w:rPr>
        <w:t>Check the C</w:t>
      </w:r>
      <w:r w:rsidRPr="002B2668">
        <w:rPr>
          <w:i/>
        </w:rPr>
        <w:t>omma</w:t>
      </w:r>
      <w:r w:rsidR="002B2668" w:rsidRPr="002B2668">
        <w:rPr>
          <w:i/>
        </w:rPr>
        <w:t xml:space="preserve"> as your delimiter (you can uncheck tab if you like) and click next</w:t>
      </w:r>
    </w:p>
    <w:p w14:paraId="3C18EACD" w14:textId="77777777" w:rsidR="008C1857" w:rsidRPr="002B2668" w:rsidRDefault="008C1857" w:rsidP="002B2668">
      <w:pPr>
        <w:rPr>
          <w:i/>
        </w:rPr>
      </w:pPr>
      <w:r w:rsidRPr="002B2668">
        <w:rPr>
          <w:i/>
        </w:rPr>
        <w:tab/>
        <w:t xml:space="preserve">Look at </w:t>
      </w:r>
      <w:r w:rsidR="002B2668" w:rsidRPr="002B2668">
        <w:rPr>
          <w:i/>
        </w:rPr>
        <w:t xml:space="preserve">the </w:t>
      </w:r>
      <w:r w:rsidRPr="002B2668">
        <w:rPr>
          <w:i/>
        </w:rPr>
        <w:t>preview</w:t>
      </w:r>
      <w:r w:rsidR="002B2668" w:rsidRPr="002B2668">
        <w:rPr>
          <w:i/>
        </w:rPr>
        <w:t xml:space="preserve"> and verify it will look the way you want</w:t>
      </w:r>
    </w:p>
    <w:p w14:paraId="22F48B53" w14:textId="77777777" w:rsidR="008C1857" w:rsidRPr="002B2668" w:rsidRDefault="008C1857" w:rsidP="002B2668">
      <w:pPr>
        <w:rPr>
          <w:i/>
        </w:rPr>
      </w:pPr>
      <w:r w:rsidRPr="002B2668">
        <w:rPr>
          <w:i/>
        </w:rPr>
        <w:tab/>
      </w:r>
      <w:r w:rsidR="002B2668" w:rsidRPr="002B2668">
        <w:rPr>
          <w:i/>
        </w:rPr>
        <w:t xml:space="preserve">Click Finish and </w:t>
      </w:r>
      <w:r w:rsidRPr="002B2668">
        <w:rPr>
          <w:i/>
        </w:rPr>
        <w:t>accept the warning</w:t>
      </w:r>
      <w:r w:rsidR="002B2668" w:rsidRPr="002B2668">
        <w:rPr>
          <w:i/>
        </w:rPr>
        <w:t xml:space="preserve"> if it comes up</w:t>
      </w:r>
    </w:p>
    <w:p w14:paraId="1A91A242" w14:textId="77777777" w:rsidR="002B2668" w:rsidRDefault="002B2668">
      <w:r>
        <w:t xml:space="preserve">You now have two columns, one for the county name and one for the state name.  </w:t>
      </w:r>
    </w:p>
    <w:p w14:paraId="600A6CCE" w14:textId="77777777" w:rsidR="008C1857" w:rsidRPr="002B2668" w:rsidRDefault="002B2668" w:rsidP="002B2668">
      <w:pPr>
        <w:ind w:left="720"/>
        <w:rPr>
          <w:i/>
        </w:rPr>
      </w:pPr>
      <w:r w:rsidRPr="002B2668">
        <w:rPr>
          <w:i/>
        </w:rPr>
        <w:t>R</w:t>
      </w:r>
      <w:r w:rsidR="008C1857" w:rsidRPr="002B2668">
        <w:rPr>
          <w:i/>
        </w:rPr>
        <w:t>ename the new column State</w:t>
      </w:r>
    </w:p>
    <w:p w14:paraId="0AFD08D6" w14:textId="77777777" w:rsidR="008C1857" w:rsidRDefault="002B2668">
      <w:r>
        <w:t>Now you can do things like analyze population data changes for a single state.</w:t>
      </w:r>
      <w:r w:rsidR="00A51462">
        <w:t xml:space="preserve">  For example, let’s say we just want to see the data for the state of Hawaii.  </w:t>
      </w:r>
    </w:p>
    <w:p w14:paraId="28489FBC" w14:textId="77777777" w:rsidR="00AD1B95" w:rsidRPr="002B2668" w:rsidRDefault="00AD1B95" w:rsidP="002B2668">
      <w:pPr>
        <w:ind w:left="720"/>
        <w:rPr>
          <w:i/>
        </w:rPr>
      </w:pPr>
      <w:r w:rsidRPr="002B2668">
        <w:rPr>
          <w:i/>
        </w:rPr>
        <w:t>Click on the drop down on the column header</w:t>
      </w:r>
    </w:p>
    <w:p w14:paraId="0524A64C" w14:textId="77777777" w:rsidR="00AD1B95" w:rsidRPr="002B2668" w:rsidRDefault="00AD1B95" w:rsidP="002B2668">
      <w:pPr>
        <w:ind w:left="720"/>
        <w:rPr>
          <w:i/>
        </w:rPr>
      </w:pPr>
      <w:r w:rsidRPr="002B2668">
        <w:rPr>
          <w:i/>
        </w:rPr>
        <w:t>Under Text Filter, start typing Haw and you will see that only Hawaii is selected</w:t>
      </w:r>
    </w:p>
    <w:p w14:paraId="6A0C7185" w14:textId="77777777" w:rsidR="00AD1B95" w:rsidRPr="002B2668" w:rsidRDefault="00AD1B95" w:rsidP="002B2668">
      <w:pPr>
        <w:ind w:left="720"/>
        <w:rPr>
          <w:i/>
        </w:rPr>
      </w:pPr>
      <w:r w:rsidRPr="002B2668">
        <w:rPr>
          <w:i/>
        </w:rPr>
        <w:t>Now you are seeing the population data corresponding to the four counties in Hawaii</w:t>
      </w:r>
    </w:p>
    <w:p w14:paraId="7A6BF931" w14:textId="77777777" w:rsidR="00AD1B95" w:rsidRPr="002B2668" w:rsidRDefault="00AD1B95" w:rsidP="002B2668">
      <w:pPr>
        <w:ind w:left="720"/>
        <w:rPr>
          <w:i/>
        </w:rPr>
      </w:pPr>
      <w:r w:rsidRPr="002B2668">
        <w:rPr>
          <w:i/>
        </w:rPr>
        <w:t>To go back to the full table, simply click on the drop down again and click on clear filter.</w:t>
      </w:r>
    </w:p>
    <w:p w14:paraId="1B43D300" w14:textId="77777777" w:rsidR="00AD1B95" w:rsidRDefault="002B2668" w:rsidP="00AD1B95">
      <w:r>
        <w:t xml:space="preserve">You now have a fully functioning table.  Yet another </w:t>
      </w:r>
      <w:r w:rsidR="00AD1B95">
        <w:t xml:space="preserve">best practice is to name your table.  This will make it obvious which data you are referring to when you do more advanced things like working with formulae </w:t>
      </w:r>
      <w:r w:rsidR="00AD1B95">
        <w:lastRenderedPageBreak/>
        <w:t xml:space="preserve">and maps.  To name this table, simply click on the Design tab on the ribbon, and change the Table Name (in the Properties section of the ribbon) from Table1 to something more meaningful like </w:t>
      </w:r>
      <w:proofErr w:type="spellStart"/>
      <w:r w:rsidR="00AD1B95">
        <w:t>PopulationCounty</w:t>
      </w:r>
      <w:proofErr w:type="spellEnd"/>
      <w:r w:rsidR="00AD1B95">
        <w:t>.</w:t>
      </w:r>
    </w:p>
    <w:p w14:paraId="140266C4" w14:textId="77777777" w:rsidR="002B2668" w:rsidRDefault="002B2668" w:rsidP="00AD1B95">
      <w:pPr>
        <w:rPr>
          <w:noProof/>
        </w:rPr>
      </w:pPr>
    </w:p>
    <w:p w14:paraId="3B2D36C9" w14:textId="77777777" w:rsidR="002B2668" w:rsidRDefault="002B2668" w:rsidP="00AD1B95">
      <w:r>
        <w:rPr>
          <w:noProof/>
        </w:rPr>
        <w:drawing>
          <wp:inline distT="0" distB="0" distL="0" distR="0" wp14:anchorId="5E81A40E" wp14:editId="2E7F9C0E">
            <wp:extent cx="5943600" cy="132571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0656"/>
                    <a:stretch/>
                  </pic:blipFill>
                  <pic:spPr bwMode="auto">
                    <a:xfrm>
                      <a:off x="0" y="0"/>
                      <a:ext cx="5943600" cy="1325710"/>
                    </a:xfrm>
                    <a:prstGeom prst="rect">
                      <a:avLst/>
                    </a:prstGeom>
                    <a:ln>
                      <a:noFill/>
                    </a:ln>
                    <a:extLst>
                      <a:ext uri="{53640926-AAD7-44D8-BBD7-CCE9431645EC}">
                        <a14:shadowObscured xmlns:a14="http://schemas.microsoft.com/office/drawing/2010/main"/>
                      </a:ext>
                    </a:extLst>
                  </pic:spPr>
                </pic:pic>
              </a:graphicData>
            </a:graphic>
          </wp:inline>
        </w:drawing>
      </w:r>
    </w:p>
    <w:p w14:paraId="509B7EBB" w14:textId="77777777" w:rsidR="00AD1B95" w:rsidRDefault="006D5C25" w:rsidP="006D5C25">
      <w:pPr>
        <w:pStyle w:val="Heading1"/>
      </w:pPr>
      <w:r>
        <w:t xml:space="preserve">Quick </w:t>
      </w:r>
      <w:r w:rsidR="00AD1B95">
        <w:t>Analysis</w:t>
      </w:r>
    </w:p>
    <w:p w14:paraId="7859B13C" w14:textId="77777777" w:rsidR="00AD1B95" w:rsidRDefault="00AD1B95" w:rsidP="002B2668">
      <w:r>
        <w:t xml:space="preserve">There are some very simple ways to create </w:t>
      </w:r>
      <w:r w:rsidR="002B2668">
        <w:t>quick and</w:t>
      </w:r>
      <w:r>
        <w:t xml:space="preserve"> effective analyses </w:t>
      </w:r>
      <w:r w:rsidR="002B2668">
        <w:t>in Excel</w:t>
      </w:r>
      <w:r>
        <w:t xml:space="preserve">.  </w:t>
      </w:r>
      <w:r w:rsidR="006D5C25">
        <w:t xml:space="preserve">Later we will talk about more advanced analysis, but this section will focus on easy ways to derive insights from Census data.  </w:t>
      </w:r>
    </w:p>
    <w:p w14:paraId="23F13AD1" w14:textId="77777777" w:rsidR="00AD1B95" w:rsidRDefault="00AD1B95" w:rsidP="00AD1B95">
      <w:r>
        <w:t xml:space="preserve">With a table like this, </w:t>
      </w:r>
      <w:r w:rsidR="002B2668">
        <w:t xml:space="preserve">with year over year data, </w:t>
      </w:r>
      <w:r>
        <w:t xml:space="preserve">it is useful to see trends.  You can certainly quickly create a line chart that shows the trend for each state, but with </w:t>
      </w:r>
      <w:r w:rsidR="002B2668">
        <w:t>so</w:t>
      </w:r>
      <w:r>
        <w:t xml:space="preserve"> many counties, it would be difficult to see the trend for any particular county, as it would get lost in the chart.  This is where </w:t>
      </w:r>
      <w:proofErr w:type="spellStart"/>
      <w:r>
        <w:t>Sparklines</w:t>
      </w:r>
      <w:proofErr w:type="spellEnd"/>
      <w:r>
        <w:t xml:space="preserve"> come in handy.  </w:t>
      </w:r>
    </w:p>
    <w:p w14:paraId="786A2CAE" w14:textId="7F284718" w:rsidR="00AD1B95" w:rsidRDefault="00AD1B95" w:rsidP="00AD1B95">
      <w:proofErr w:type="spellStart"/>
      <w:r>
        <w:t>Sparklines</w:t>
      </w:r>
      <w:proofErr w:type="spellEnd"/>
      <w:r>
        <w:t xml:space="preserve"> </w:t>
      </w:r>
      <w:r w:rsidRPr="00AD1B95">
        <w:t xml:space="preserve">are </w:t>
      </w:r>
      <w:r>
        <w:t>like little</w:t>
      </w:r>
      <w:r w:rsidRPr="00AD1B95">
        <w:t xml:space="preserve"> charts </w:t>
      </w:r>
      <w:r>
        <w:t xml:space="preserve">that live </w:t>
      </w:r>
      <w:r w:rsidRPr="00AD1B95">
        <w:t xml:space="preserve">inside </w:t>
      </w:r>
      <w:r>
        <w:t xml:space="preserve">a </w:t>
      </w:r>
      <w:r w:rsidRPr="00AD1B95">
        <w:t xml:space="preserve">single cells that can be used to visually represent and show a trend in your data. </w:t>
      </w:r>
      <w:proofErr w:type="spellStart"/>
      <w:r w:rsidRPr="00AD1B95">
        <w:t>Sparklines</w:t>
      </w:r>
      <w:proofErr w:type="spellEnd"/>
      <w:r w:rsidRPr="00AD1B95">
        <w:t xml:space="preserve"> can draw attention to important items</w:t>
      </w:r>
      <w:r w:rsidR="00002193">
        <w:t>, in this case population changes.  We can also use them to</w:t>
      </w:r>
      <w:r w:rsidRPr="00AD1B95">
        <w:t xml:space="preserve"> highlight the maximum and minimum values </w:t>
      </w:r>
      <w:r w:rsidR="00561C0B">
        <w:t xml:space="preserve">in </w:t>
      </w:r>
      <w:r w:rsidR="00002193">
        <w:t>the row</w:t>
      </w:r>
      <w:r w:rsidRPr="00AD1B95">
        <w:t>.</w:t>
      </w:r>
    </w:p>
    <w:p w14:paraId="1C40F75D" w14:textId="77777777" w:rsidR="00002193" w:rsidRDefault="00002193" w:rsidP="00AD1B95">
      <w:r>
        <w:t>Create another column header in the column to the right of the population estimate for 2016 Name it “Trend”.  Notice that Excel automatically makes this part of the table for you, complete with formatting.</w:t>
      </w:r>
    </w:p>
    <w:p w14:paraId="035E70D9" w14:textId="77777777" w:rsidR="00231129" w:rsidRDefault="00231129" w:rsidP="00AD1B95">
      <w:r>
        <w:rPr>
          <w:noProof/>
        </w:rPr>
        <w:drawing>
          <wp:inline distT="0" distB="0" distL="0" distR="0" wp14:anchorId="70929F4C" wp14:editId="43F61B1F">
            <wp:extent cx="3317674" cy="202999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6873" cy="2035620"/>
                    </a:xfrm>
                    <a:prstGeom prst="rect">
                      <a:avLst/>
                    </a:prstGeom>
                  </pic:spPr>
                </pic:pic>
              </a:graphicData>
            </a:graphic>
          </wp:inline>
        </w:drawing>
      </w:r>
    </w:p>
    <w:p w14:paraId="591BE1F0" w14:textId="77777777" w:rsidR="00231129" w:rsidRDefault="00231129" w:rsidP="00231129">
      <w:r>
        <w:t>Now, we will use this cell to create a Sparkline to see the population trend for that county.</w:t>
      </w:r>
    </w:p>
    <w:p w14:paraId="1DB79B5E" w14:textId="77777777" w:rsidR="00002193" w:rsidRPr="00231129" w:rsidRDefault="00002193" w:rsidP="00231129">
      <w:pPr>
        <w:ind w:left="720"/>
        <w:rPr>
          <w:i/>
        </w:rPr>
      </w:pPr>
      <w:r w:rsidRPr="00231129">
        <w:rPr>
          <w:i/>
        </w:rPr>
        <w:t>Click in the first cell under Trend</w:t>
      </w:r>
    </w:p>
    <w:p w14:paraId="27D01D32" w14:textId="77777777" w:rsidR="00002193" w:rsidRPr="00231129" w:rsidRDefault="00002193" w:rsidP="00231129">
      <w:pPr>
        <w:ind w:left="720"/>
        <w:rPr>
          <w:i/>
        </w:rPr>
      </w:pPr>
      <w:r w:rsidRPr="00231129">
        <w:rPr>
          <w:i/>
        </w:rPr>
        <w:t xml:space="preserve">On the ribbon, click on the Insert tab.  In the </w:t>
      </w:r>
      <w:proofErr w:type="spellStart"/>
      <w:r w:rsidRPr="00231129">
        <w:rPr>
          <w:i/>
        </w:rPr>
        <w:t>Sparklines</w:t>
      </w:r>
      <w:proofErr w:type="spellEnd"/>
      <w:r w:rsidRPr="00231129">
        <w:rPr>
          <w:i/>
        </w:rPr>
        <w:t xml:space="preserve"> section, you will see some options.  </w:t>
      </w:r>
    </w:p>
    <w:p w14:paraId="75FCDBE8" w14:textId="77777777" w:rsidR="00002193" w:rsidRPr="00231129" w:rsidRDefault="00002193" w:rsidP="00231129">
      <w:pPr>
        <w:ind w:left="720"/>
        <w:rPr>
          <w:i/>
        </w:rPr>
      </w:pPr>
      <w:r w:rsidRPr="00231129">
        <w:rPr>
          <w:i/>
        </w:rPr>
        <w:lastRenderedPageBreak/>
        <w:t>Start with the Line Sparkline.  For Data Range, select the row of population estimates (C2:K2)</w:t>
      </w:r>
    </w:p>
    <w:p w14:paraId="008D3DD5" w14:textId="77777777" w:rsidR="00002193" w:rsidRPr="00231129" w:rsidRDefault="00002193" w:rsidP="00231129">
      <w:pPr>
        <w:ind w:left="720"/>
        <w:rPr>
          <w:i/>
        </w:rPr>
      </w:pPr>
      <w:r w:rsidRPr="00231129">
        <w:rPr>
          <w:i/>
        </w:rPr>
        <w:t xml:space="preserve">That </w:t>
      </w:r>
      <w:proofErr w:type="spellStart"/>
      <w:r w:rsidRPr="00231129">
        <w:rPr>
          <w:i/>
        </w:rPr>
        <w:t>sparkline</w:t>
      </w:r>
      <w:proofErr w:type="spellEnd"/>
      <w:r w:rsidRPr="00231129">
        <w:rPr>
          <w:i/>
        </w:rPr>
        <w:t xml:space="preserve"> shows the trend, year over year, of the population for that county!</w:t>
      </w:r>
    </w:p>
    <w:p w14:paraId="4589D33E" w14:textId="77777777" w:rsidR="00002193" w:rsidRPr="00231129" w:rsidRDefault="00002193" w:rsidP="00231129">
      <w:pPr>
        <w:ind w:left="720"/>
        <w:rPr>
          <w:i/>
        </w:rPr>
      </w:pPr>
      <w:r w:rsidRPr="00231129">
        <w:rPr>
          <w:i/>
        </w:rPr>
        <w:t xml:space="preserve">Now, you can copy the </w:t>
      </w:r>
      <w:proofErr w:type="spellStart"/>
      <w:r w:rsidRPr="00231129">
        <w:rPr>
          <w:i/>
        </w:rPr>
        <w:t>sparkline</w:t>
      </w:r>
      <w:proofErr w:type="spellEnd"/>
      <w:r w:rsidRPr="00231129">
        <w:rPr>
          <w:i/>
        </w:rPr>
        <w:t xml:space="preserve"> for every county.  </w:t>
      </w:r>
    </w:p>
    <w:p w14:paraId="5379DA93" w14:textId="77777777" w:rsidR="00002193" w:rsidRPr="00231129" w:rsidRDefault="00002193" w:rsidP="00231129">
      <w:pPr>
        <w:ind w:left="720"/>
        <w:rPr>
          <w:i/>
        </w:rPr>
      </w:pPr>
      <w:r w:rsidRPr="00231129">
        <w:rPr>
          <w:i/>
        </w:rPr>
        <w:t xml:space="preserve">Using a shortcut, you can select every cell in that column in that table by holding </w:t>
      </w:r>
      <w:proofErr w:type="spellStart"/>
      <w:r w:rsidRPr="00231129">
        <w:rPr>
          <w:i/>
        </w:rPr>
        <w:t>ctl+shift+end</w:t>
      </w:r>
      <w:proofErr w:type="spellEnd"/>
    </w:p>
    <w:p w14:paraId="04C311AC" w14:textId="77777777" w:rsidR="00002193" w:rsidRPr="00231129" w:rsidRDefault="00002193" w:rsidP="00231129">
      <w:pPr>
        <w:ind w:left="720"/>
        <w:rPr>
          <w:i/>
        </w:rPr>
      </w:pPr>
      <w:r w:rsidRPr="00231129">
        <w:rPr>
          <w:i/>
        </w:rPr>
        <w:t>Now, from the home tab on the ribbon, in the editing section, choose fill/down.</w:t>
      </w:r>
    </w:p>
    <w:p w14:paraId="4A89A5E9" w14:textId="77777777" w:rsidR="00231129" w:rsidRDefault="00244A55" w:rsidP="00903D39">
      <w:pPr>
        <w:ind w:left="720"/>
      </w:pPr>
      <w:r>
        <w:rPr>
          <w:noProof/>
        </w:rPr>
        <w:drawing>
          <wp:inline distT="0" distB="0" distL="0" distR="0" wp14:anchorId="537B5F7C" wp14:editId="3F0AEF1D">
            <wp:extent cx="2079719" cy="311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9719" cy="3110320"/>
                    </a:xfrm>
                    <a:prstGeom prst="rect">
                      <a:avLst/>
                    </a:prstGeom>
                  </pic:spPr>
                </pic:pic>
              </a:graphicData>
            </a:graphic>
          </wp:inline>
        </w:drawing>
      </w:r>
    </w:p>
    <w:p w14:paraId="1DAEBEDA" w14:textId="77777777" w:rsidR="00002193" w:rsidRDefault="00244A55" w:rsidP="00002193">
      <w:r>
        <w:rPr>
          <w:noProof/>
        </w:rPr>
        <w:drawing>
          <wp:anchor distT="0" distB="0" distL="114300" distR="114300" simplePos="0" relativeHeight="251660288" behindDoc="0" locked="0" layoutInCell="1" allowOverlap="1" wp14:anchorId="218407ED" wp14:editId="6130C126">
            <wp:simplePos x="0" y="0"/>
            <wp:positionH relativeFrom="column">
              <wp:posOffset>5384165</wp:posOffset>
            </wp:positionH>
            <wp:positionV relativeFrom="paragraph">
              <wp:posOffset>50165</wp:posOffset>
            </wp:positionV>
            <wp:extent cx="856615" cy="1847215"/>
            <wp:effectExtent l="0" t="0" r="635"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856615" cy="1847215"/>
                    </a:xfrm>
                    <a:prstGeom prst="rect">
                      <a:avLst/>
                    </a:prstGeom>
                  </pic:spPr>
                </pic:pic>
              </a:graphicData>
            </a:graphic>
          </wp:anchor>
        </w:drawing>
      </w:r>
      <w:r w:rsidR="00002193">
        <w:t>Now you can quickly see the trends for each</w:t>
      </w:r>
      <w:r>
        <w:t xml:space="preserve"> county!  That is a lot of  great insight in a single cell.</w:t>
      </w:r>
      <w:r w:rsidR="00002193">
        <w:t xml:space="preserve">  But it would be also very useful if you could see where the highs and lows are.</w:t>
      </w:r>
    </w:p>
    <w:p w14:paraId="53DC778D" w14:textId="77777777" w:rsidR="00002193" w:rsidRPr="00244A55" w:rsidRDefault="00002193" w:rsidP="00244A55">
      <w:pPr>
        <w:ind w:left="720"/>
        <w:rPr>
          <w:i/>
        </w:rPr>
      </w:pPr>
      <w:r w:rsidRPr="00244A55">
        <w:rPr>
          <w:i/>
        </w:rPr>
        <w:t>Click on the Sparkline Tools Design tab on the ribbon.</w:t>
      </w:r>
    </w:p>
    <w:p w14:paraId="4BE34B91" w14:textId="77777777" w:rsidR="00002193" w:rsidRPr="00244A55" w:rsidRDefault="00002193" w:rsidP="00244A55">
      <w:pPr>
        <w:ind w:left="720"/>
        <w:rPr>
          <w:i/>
        </w:rPr>
      </w:pPr>
      <w:r w:rsidRPr="00244A55">
        <w:rPr>
          <w:i/>
        </w:rPr>
        <w:t xml:space="preserve">Note in the Show section that you have a variety of things you can show in each cell.  </w:t>
      </w:r>
    </w:p>
    <w:p w14:paraId="69D6D05E" w14:textId="77777777" w:rsidR="00244A55" w:rsidRDefault="00002193" w:rsidP="00244A55">
      <w:pPr>
        <w:ind w:left="720"/>
        <w:rPr>
          <w:i/>
        </w:rPr>
      </w:pPr>
      <w:r w:rsidRPr="00244A55">
        <w:rPr>
          <w:i/>
        </w:rPr>
        <w:t>Select the high point and low point</w:t>
      </w:r>
    </w:p>
    <w:p w14:paraId="7104860E" w14:textId="77777777" w:rsidR="00002193" w:rsidRPr="00244A55" w:rsidRDefault="00244A55" w:rsidP="00244A55">
      <w:pPr>
        <w:ind w:left="720"/>
        <w:rPr>
          <w:i/>
        </w:rPr>
      </w:pPr>
      <w:r>
        <w:rPr>
          <w:i/>
        </w:rPr>
        <w:t>Y</w:t>
      </w:r>
      <w:r w:rsidR="00C40330" w:rsidRPr="00244A55">
        <w:rPr>
          <w:i/>
        </w:rPr>
        <w:t>ou can even change the colors of what is the high point and what is the low point.</w:t>
      </w:r>
    </w:p>
    <w:p w14:paraId="5597B41B" w14:textId="77777777" w:rsidR="00C40330" w:rsidRPr="00244A55" w:rsidRDefault="00C40330" w:rsidP="00244A55">
      <w:pPr>
        <w:ind w:left="720"/>
        <w:rPr>
          <w:i/>
        </w:rPr>
      </w:pPr>
      <w:r w:rsidRPr="00244A55">
        <w:rPr>
          <w:i/>
        </w:rPr>
        <w:t>Experiment with the style options</w:t>
      </w:r>
    </w:p>
    <w:p w14:paraId="37E554BD" w14:textId="77777777" w:rsidR="00244A55" w:rsidRDefault="00244A55" w:rsidP="00002193"/>
    <w:p w14:paraId="73F0A3D5" w14:textId="77777777" w:rsidR="00B57586" w:rsidRDefault="00B57586" w:rsidP="00002193">
      <w:pPr>
        <w:rPr>
          <w:noProof/>
        </w:rPr>
      </w:pPr>
    </w:p>
    <w:p w14:paraId="71CA2606" w14:textId="77777777" w:rsidR="00244A55" w:rsidRDefault="00244A55" w:rsidP="00002193">
      <w:r>
        <w:rPr>
          <w:noProof/>
        </w:rPr>
        <w:drawing>
          <wp:anchor distT="0" distB="0" distL="114300" distR="114300" simplePos="0" relativeHeight="251659264" behindDoc="0" locked="0" layoutInCell="1" allowOverlap="1" wp14:anchorId="266EB589" wp14:editId="0036FD60">
            <wp:simplePos x="0" y="0"/>
            <wp:positionH relativeFrom="column">
              <wp:posOffset>0</wp:posOffset>
            </wp:positionH>
            <wp:positionV relativeFrom="paragraph">
              <wp:posOffset>0</wp:posOffset>
            </wp:positionV>
            <wp:extent cx="1053465" cy="87693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7755" b="50727"/>
                    <a:stretch/>
                  </pic:blipFill>
                  <pic:spPr bwMode="auto">
                    <a:xfrm>
                      <a:off x="0" y="0"/>
                      <a:ext cx="1053465" cy="876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0330">
        <w:t xml:space="preserve">Line charts are not your only option.  You can also use a column chart or a win/loss chart.  </w:t>
      </w:r>
    </w:p>
    <w:p w14:paraId="7321B9ED" w14:textId="77777777" w:rsidR="00C40330" w:rsidRDefault="00C40330" w:rsidP="00002193">
      <w:r>
        <w:t>You can experiment with these, but the trend is easiest viewed with the line chart in this scenario.</w:t>
      </w:r>
    </w:p>
    <w:p w14:paraId="6FE69BC7" w14:textId="77777777" w:rsidR="00244A55" w:rsidRDefault="00244A55" w:rsidP="00002193"/>
    <w:p w14:paraId="7CF303AC" w14:textId="77777777" w:rsidR="00002193" w:rsidRDefault="005C49D8" w:rsidP="00002193">
      <w:r>
        <w:t xml:space="preserve">There is a </w:t>
      </w:r>
      <w:r w:rsidR="008D7CC4">
        <w:t xml:space="preserve">quick </w:t>
      </w:r>
      <w:r>
        <w:t>menu of tools called t</w:t>
      </w:r>
      <w:r w:rsidR="00B57586">
        <w:t xml:space="preserve">he Quick Analysis Tools </w:t>
      </w:r>
      <w:r w:rsidR="008D7CC4">
        <w:t xml:space="preserve">that provides a </w:t>
      </w:r>
      <w:r>
        <w:t xml:space="preserve">trove of insights that you can add to your Census data.  You can instantly create different types of charts, including line and column charts, or </w:t>
      </w:r>
      <w:proofErr w:type="spellStart"/>
      <w:r>
        <w:t>sparklines</w:t>
      </w:r>
      <w:proofErr w:type="spellEnd"/>
      <w:r>
        <w:t xml:space="preserve">. You can also apply a table style, create PivotTables, quickly insert totals, and apply conditional formatting.  Here, we will add </w:t>
      </w:r>
      <w:r w:rsidR="008D7CC4">
        <w:t>icons,</w:t>
      </w:r>
      <w:r w:rsidR="00780647">
        <w:t xml:space="preserve"> another</w:t>
      </w:r>
      <w:r w:rsidR="00883FDA">
        <w:t xml:space="preserve"> way to do quick visual analysis right from within the cell.  To experiment with these, select the cells in the first row of data (the population estimates for Autauga County, Alabama) </w:t>
      </w:r>
    </w:p>
    <w:p w14:paraId="11E0CA5C" w14:textId="77777777" w:rsidR="00002193" w:rsidRPr="00B57586" w:rsidRDefault="00002193" w:rsidP="00B57586">
      <w:pPr>
        <w:ind w:left="720"/>
        <w:rPr>
          <w:i/>
        </w:rPr>
      </w:pPr>
      <w:r w:rsidRPr="00B57586">
        <w:rPr>
          <w:i/>
        </w:rPr>
        <w:t xml:space="preserve">Hit </w:t>
      </w:r>
      <w:proofErr w:type="spellStart"/>
      <w:r w:rsidRPr="00B57586">
        <w:rPr>
          <w:i/>
        </w:rPr>
        <w:t>Ctl+Q</w:t>
      </w:r>
      <w:proofErr w:type="spellEnd"/>
      <w:r w:rsidRPr="00B57586">
        <w:rPr>
          <w:i/>
        </w:rPr>
        <w:t xml:space="preserve">, </w:t>
      </w:r>
      <w:r w:rsidR="00883FDA" w:rsidRPr="00B57586">
        <w:rPr>
          <w:i/>
        </w:rPr>
        <w:t xml:space="preserve">which is the keyboard </w:t>
      </w:r>
      <w:r w:rsidRPr="00B57586">
        <w:rPr>
          <w:i/>
        </w:rPr>
        <w:t>the shortcut for Quick Analysis Tools</w:t>
      </w:r>
    </w:p>
    <w:p w14:paraId="77BFDC0C" w14:textId="77777777" w:rsidR="00002193" w:rsidRPr="00B57586" w:rsidRDefault="00002193" w:rsidP="00B57586">
      <w:pPr>
        <w:ind w:left="720"/>
        <w:rPr>
          <w:i/>
        </w:rPr>
      </w:pPr>
      <w:r w:rsidRPr="00B57586">
        <w:rPr>
          <w:i/>
        </w:rPr>
        <w:t>In the mini toolbar, you can see you have a variety of options for doing analysis of your data.</w:t>
      </w:r>
    </w:p>
    <w:p w14:paraId="1669B425" w14:textId="77777777" w:rsidR="00002193" w:rsidRPr="00B57586" w:rsidRDefault="00002193" w:rsidP="00B57586">
      <w:pPr>
        <w:ind w:left="720"/>
        <w:rPr>
          <w:i/>
        </w:rPr>
      </w:pPr>
      <w:r w:rsidRPr="00B57586">
        <w:rPr>
          <w:i/>
        </w:rPr>
        <w:t>Hover over some of these to get a preview of what they do.</w:t>
      </w:r>
    </w:p>
    <w:p w14:paraId="7030A59D" w14:textId="77777777" w:rsidR="00903D39" w:rsidRPr="00903D39" w:rsidRDefault="00002193" w:rsidP="00903D39">
      <w:pPr>
        <w:ind w:left="720"/>
        <w:rPr>
          <w:i/>
        </w:rPr>
      </w:pPr>
      <w:r w:rsidRPr="00B57586">
        <w:rPr>
          <w:i/>
        </w:rPr>
        <w:t xml:space="preserve">Then click on </w:t>
      </w:r>
      <w:r w:rsidR="00883FDA" w:rsidRPr="00B57586">
        <w:rPr>
          <w:i/>
        </w:rPr>
        <w:t>Icon Set</w:t>
      </w:r>
    </w:p>
    <w:p w14:paraId="154E5E64" w14:textId="77777777" w:rsidR="00903D39" w:rsidRDefault="00903D39" w:rsidP="00B57586">
      <w:pPr>
        <w:ind w:left="720"/>
        <w:rPr>
          <w:i/>
        </w:rPr>
      </w:pPr>
      <w:r>
        <w:rPr>
          <w:noProof/>
        </w:rPr>
        <w:drawing>
          <wp:inline distT="0" distB="0" distL="0" distR="0" wp14:anchorId="58A2EC9E" wp14:editId="7D5C51B2">
            <wp:extent cx="5193196" cy="144796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9025" b="52724"/>
                    <a:stretch/>
                  </pic:blipFill>
                  <pic:spPr bwMode="auto">
                    <a:xfrm>
                      <a:off x="0" y="0"/>
                      <a:ext cx="5220407" cy="1455548"/>
                    </a:xfrm>
                    <a:prstGeom prst="rect">
                      <a:avLst/>
                    </a:prstGeom>
                    <a:ln>
                      <a:noFill/>
                    </a:ln>
                    <a:extLst>
                      <a:ext uri="{53640926-AAD7-44D8-BBD7-CCE9431645EC}">
                        <a14:shadowObscured xmlns:a14="http://schemas.microsoft.com/office/drawing/2010/main"/>
                      </a:ext>
                    </a:extLst>
                  </pic:spPr>
                </pic:pic>
              </a:graphicData>
            </a:graphic>
          </wp:inline>
        </w:drawing>
      </w:r>
    </w:p>
    <w:p w14:paraId="7A87DA99" w14:textId="77777777" w:rsidR="00883FDA" w:rsidRDefault="00883FDA" w:rsidP="00883FDA">
      <w:r>
        <w:t>The icon set puts icons directly in the cell based on conditions.  In this example, it tells you if the population went significantly up, down or stayed relatively flat.</w:t>
      </w:r>
    </w:p>
    <w:p w14:paraId="48DA093B" w14:textId="77777777" w:rsidR="00421B85" w:rsidRPr="00421B85" w:rsidRDefault="00421B85" w:rsidP="00421B85">
      <w:pPr>
        <w:ind w:left="720"/>
        <w:rPr>
          <w:i/>
        </w:rPr>
      </w:pPr>
      <w:r w:rsidRPr="00421B85">
        <w:rPr>
          <w:i/>
        </w:rPr>
        <w:t>Next, select the data on one of the other rows.</w:t>
      </w:r>
    </w:p>
    <w:p w14:paraId="6FA0FAC4" w14:textId="77777777" w:rsidR="00421B85" w:rsidRPr="00421B85" w:rsidRDefault="00421B85" w:rsidP="00421B85">
      <w:pPr>
        <w:ind w:left="720"/>
        <w:rPr>
          <w:i/>
        </w:rPr>
      </w:pPr>
      <w:r w:rsidRPr="00421B85">
        <w:rPr>
          <w:i/>
        </w:rPr>
        <w:t xml:space="preserve">Hit </w:t>
      </w:r>
      <w:proofErr w:type="spellStart"/>
      <w:r w:rsidRPr="00421B85">
        <w:rPr>
          <w:i/>
        </w:rPr>
        <w:t>Ctl+Q</w:t>
      </w:r>
      <w:proofErr w:type="spellEnd"/>
      <w:r w:rsidRPr="00421B85">
        <w:rPr>
          <w:i/>
        </w:rPr>
        <w:t xml:space="preserve"> again to bring up the quick analysis tool.</w:t>
      </w:r>
    </w:p>
    <w:p w14:paraId="0DC12558" w14:textId="77777777" w:rsidR="00421B85" w:rsidRPr="00421B85" w:rsidRDefault="00421B85" w:rsidP="00421B85">
      <w:pPr>
        <w:ind w:left="720"/>
        <w:rPr>
          <w:i/>
        </w:rPr>
      </w:pPr>
      <w:r w:rsidRPr="00421B85">
        <w:rPr>
          <w:i/>
        </w:rPr>
        <w:t>This time choose Data Bar.  This shades the cell based on the data in that cell.</w:t>
      </w:r>
    </w:p>
    <w:p w14:paraId="45C2696D" w14:textId="77777777" w:rsidR="00421B85" w:rsidRPr="00421B85" w:rsidRDefault="00421B85" w:rsidP="00421B85">
      <w:pPr>
        <w:ind w:left="720"/>
        <w:rPr>
          <w:i/>
        </w:rPr>
      </w:pPr>
      <w:r w:rsidRPr="00421B85">
        <w:rPr>
          <w:i/>
        </w:rPr>
        <w:t>Experiment with some of the other quick analysis options.</w:t>
      </w:r>
    </w:p>
    <w:p w14:paraId="4E5346E0" w14:textId="77777777" w:rsidR="00883FDA" w:rsidRDefault="00421B85" w:rsidP="00883FDA">
      <w:r>
        <w:t>These tools are actually examples of conditional formatting.  As you saw, con</w:t>
      </w:r>
      <w:r w:rsidRPr="00421B85">
        <w:t>ditional formatting rule</w:t>
      </w:r>
      <w:r>
        <w:t>s</w:t>
      </w:r>
      <w:r w:rsidRPr="00421B85">
        <w:t xml:space="preserve"> to help you do things the built-in </w:t>
      </w:r>
      <w:r>
        <w:t xml:space="preserve">formatting </w:t>
      </w:r>
      <w:r w:rsidRPr="00421B85">
        <w:t xml:space="preserve">rules can’t do. </w:t>
      </w:r>
      <w:r>
        <w:t xml:space="preserve">  To see what they look like, c</w:t>
      </w:r>
      <w:r w:rsidR="00883FDA">
        <w:t>lick on the Conditional Formatting in the Style Section of the Home tab.  Here you can not only see the wide variety of icons, data bars, and color schemes you can use, at the bottom (Manage Rules), you can manage how these visualizations are applied.</w:t>
      </w:r>
    </w:p>
    <w:p w14:paraId="6BD2D5C4" w14:textId="77777777" w:rsidR="00883FDA" w:rsidRDefault="00883FDA" w:rsidP="00883FDA">
      <w:pPr>
        <w:pStyle w:val="Heading1"/>
      </w:pPr>
      <w:r>
        <w:t>Map</w:t>
      </w:r>
      <w:r w:rsidR="00A57FB9">
        <w:t xml:space="preserve">ping </w:t>
      </w:r>
      <w:r w:rsidR="00903D39">
        <w:t xml:space="preserve">Census </w:t>
      </w:r>
      <w:r w:rsidR="006A32CB">
        <w:t xml:space="preserve">Data </w:t>
      </w:r>
      <w:r w:rsidR="00A57FB9">
        <w:t>in Excel</w:t>
      </w:r>
    </w:p>
    <w:p w14:paraId="125FAA9B" w14:textId="77777777" w:rsidR="00532505" w:rsidRDefault="00532505" w:rsidP="00883FDA">
      <w:r>
        <w:t xml:space="preserve">Let’s say we want to plot on a map the median household income for each state, along with the number of people in each state that have completed high school education.  </w:t>
      </w:r>
    </w:p>
    <w:p w14:paraId="7B20AD15" w14:textId="77777777" w:rsidR="00BD5875" w:rsidRDefault="005C49D8" w:rsidP="00903D39">
      <w:r>
        <w:t xml:space="preserve">We can leverage the Community Facts in the American Fact Finder again to find the data that we need. </w:t>
      </w:r>
      <w:r w:rsidR="00E81154">
        <w:t xml:space="preserve">Let’s start with a very simple table, a comparison </w:t>
      </w:r>
      <w:r w:rsidR="00BD5875">
        <w:t xml:space="preserve">of median </w:t>
      </w:r>
      <w:r w:rsidR="00903D39">
        <w:t>household</w:t>
      </w:r>
      <w:r w:rsidR="00BD5875">
        <w:t xml:space="preserve"> income per state found in the Income section</w:t>
      </w:r>
      <w:r>
        <w:t>.</w:t>
      </w:r>
    </w:p>
    <w:p w14:paraId="2F9D0859" w14:textId="77777777" w:rsidR="005C49D8" w:rsidRPr="008D7CC4" w:rsidRDefault="005C49D8" w:rsidP="008D7CC4">
      <w:pPr>
        <w:ind w:left="720"/>
        <w:rPr>
          <w:i/>
        </w:rPr>
      </w:pPr>
      <w:r w:rsidRPr="008D7CC4">
        <w:rPr>
          <w:i/>
        </w:rPr>
        <w:lastRenderedPageBreak/>
        <w:t xml:space="preserve">Click on the </w:t>
      </w:r>
      <w:r w:rsidR="006A32CB" w:rsidRPr="008D7CC4">
        <w:rPr>
          <w:i/>
        </w:rPr>
        <w:t xml:space="preserve">Community Facts </w:t>
      </w:r>
      <w:r w:rsidR="008D7CC4" w:rsidRPr="008D7CC4">
        <w:rPr>
          <w:i/>
        </w:rPr>
        <w:t>from the top menu on American Fact Finder</w:t>
      </w:r>
    </w:p>
    <w:p w14:paraId="365612C7" w14:textId="77777777" w:rsidR="006A32CB" w:rsidRPr="008D7CC4" w:rsidRDefault="006A32CB" w:rsidP="008D7CC4">
      <w:pPr>
        <w:ind w:left="720"/>
        <w:rPr>
          <w:i/>
        </w:rPr>
      </w:pPr>
      <w:r w:rsidRPr="008D7CC4">
        <w:rPr>
          <w:i/>
        </w:rPr>
        <w:t>Click on Income on the left</w:t>
      </w:r>
    </w:p>
    <w:p w14:paraId="1F1B2AF8" w14:textId="77777777" w:rsidR="006A32CB" w:rsidRPr="008D7CC4" w:rsidRDefault="006A32CB" w:rsidP="008D7CC4">
      <w:pPr>
        <w:ind w:left="720"/>
        <w:rPr>
          <w:i/>
        </w:rPr>
      </w:pPr>
      <w:r w:rsidRPr="008D7CC4">
        <w:rPr>
          <w:i/>
        </w:rPr>
        <w:t>Choose Compare States for Median Household Income</w:t>
      </w:r>
    </w:p>
    <w:p w14:paraId="704C3B4A" w14:textId="77777777" w:rsidR="00E81154" w:rsidRPr="008D7CC4" w:rsidRDefault="005C49D8" w:rsidP="008D7CC4">
      <w:pPr>
        <w:ind w:left="720"/>
        <w:rPr>
          <w:i/>
        </w:rPr>
      </w:pPr>
      <w:r w:rsidRPr="008D7CC4">
        <w:rPr>
          <w:i/>
        </w:rPr>
        <w:t xml:space="preserve">From the table page, choose </w:t>
      </w:r>
      <w:r w:rsidR="00E81154" w:rsidRPr="008D7CC4">
        <w:rPr>
          <w:i/>
        </w:rPr>
        <w:t>Download</w:t>
      </w:r>
    </w:p>
    <w:p w14:paraId="378B85DC" w14:textId="77777777" w:rsidR="00E81154" w:rsidRPr="008D7CC4" w:rsidRDefault="005C49D8" w:rsidP="008D7CC4">
      <w:pPr>
        <w:ind w:left="720"/>
        <w:rPr>
          <w:i/>
        </w:rPr>
      </w:pPr>
      <w:r w:rsidRPr="008D7CC4">
        <w:rPr>
          <w:i/>
        </w:rPr>
        <w:t xml:space="preserve">Select </w:t>
      </w:r>
      <w:r w:rsidR="00E168E8" w:rsidRPr="008D7CC4">
        <w:rPr>
          <w:i/>
        </w:rPr>
        <w:t>Use</w:t>
      </w:r>
      <w:r w:rsidR="00E81154" w:rsidRPr="008D7CC4">
        <w:rPr>
          <w:i/>
        </w:rPr>
        <w:t xml:space="preserve"> Data</w:t>
      </w:r>
    </w:p>
    <w:p w14:paraId="7E9B2C0C" w14:textId="77777777" w:rsidR="00E81154" w:rsidRPr="008D7CC4" w:rsidRDefault="005C49D8" w:rsidP="008D7CC4">
      <w:pPr>
        <w:ind w:left="720"/>
        <w:rPr>
          <w:i/>
        </w:rPr>
      </w:pPr>
      <w:r w:rsidRPr="008D7CC4">
        <w:rPr>
          <w:i/>
        </w:rPr>
        <w:t xml:space="preserve">Click </w:t>
      </w:r>
      <w:r w:rsidR="00E168E8" w:rsidRPr="008D7CC4">
        <w:rPr>
          <w:i/>
        </w:rPr>
        <w:t>Download</w:t>
      </w:r>
    </w:p>
    <w:p w14:paraId="21F5D47A" w14:textId="77777777" w:rsidR="005C49D8" w:rsidRPr="008D7CC4" w:rsidRDefault="00E168E8" w:rsidP="008D7CC4">
      <w:pPr>
        <w:ind w:left="720"/>
        <w:rPr>
          <w:i/>
        </w:rPr>
      </w:pPr>
      <w:r w:rsidRPr="008D7CC4">
        <w:rPr>
          <w:i/>
        </w:rPr>
        <w:t xml:space="preserve">Unzip </w:t>
      </w:r>
      <w:r w:rsidR="008D7CC4" w:rsidRPr="008D7CC4">
        <w:rPr>
          <w:i/>
        </w:rPr>
        <w:t xml:space="preserve">to your computer </w:t>
      </w:r>
      <w:r w:rsidRPr="008D7CC4">
        <w:rPr>
          <w:i/>
        </w:rPr>
        <w:t>and open the CSV file</w:t>
      </w:r>
    </w:p>
    <w:p w14:paraId="6EE51992" w14:textId="77777777" w:rsidR="00E168E8" w:rsidRPr="005C49D8" w:rsidRDefault="005C49D8" w:rsidP="005C49D8">
      <w:pPr>
        <w:ind w:left="720"/>
        <w:rPr>
          <w:i/>
        </w:rPr>
      </w:pPr>
      <w:r>
        <w:rPr>
          <w:noProof/>
        </w:rPr>
        <w:drawing>
          <wp:inline distT="0" distB="0" distL="0" distR="0" wp14:anchorId="59B72242" wp14:editId="61AA1CE9">
            <wp:extent cx="2773045" cy="257619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21035"/>
                    <a:stretch/>
                  </pic:blipFill>
                  <pic:spPr bwMode="auto">
                    <a:xfrm>
                      <a:off x="0" y="0"/>
                      <a:ext cx="2773045" cy="2576195"/>
                    </a:xfrm>
                    <a:prstGeom prst="rect">
                      <a:avLst/>
                    </a:prstGeom>
                    <a:ln>
                      <a:noFill/>
                    </a:ln>
                    <a:extLst>
                      <a:ext uri="{53640926-AAD7-44D8-BBD7-CCE9431645EC}">
                        <a14:shadowObscured xmlns:a14="http://schemas.microsoft.com/office/drawing/2010/main"/>
                      </a:ext>
                    </a:extLst>
                  </pic:spPr>
                </pic:pic>
              </a:graphicData>
            </a:graphic>
          </wp:inline>
        </w:drawing>
      </w:r>
    </w:p>
    <w:p w14:paraId="6612DA4B" w14:textId="77777777" w:rsidR="00E168E8" w:rsidRDefault="005C49D8" w:rsidP="00883FDA">
      <w:r>
        <w:t>Again, apply your best practice of saving this CSV file as an Excel Workbook file right away.</w:t>
      </w:r>
    </w:p>
    <w:p w14:paraId="7C4D4A95" w14:textId="77777777" w:rsidR="00E168E8" w:rsidRPr="005C49D8" w:rsidRDefault="00E168E8" w:rsidP="005C49D8">
      <w:pPr>
        <w:ind w:left="720"/>
        <w:rPr>
          <w:i/>
        </w:rPr>
      </w:pPr>
      <w:r w:rsidRPr="005C49D8">
        <w:rPr>
          <w:i/>
        </w:rPr>
        <w:t>File/Save As/Excel Workbook with a meaningful name</w:t>
      </w:r>
    </w:p>
    <w:p w14:paraId="3C332014" w14:textId="77777777" w:rsidR="005C49D8" w:rsidRDefault="00E168E8" w:rsidP="00D747EB">
      <w:r>
        <w:t xml:space="preserve">Next, we can delete columns we </w:t>
      </w:r>
      <w:r w:rsidRPr="008D7CC4">
        <w:rPr>
          <w:i/>
        </w:rPr>
        <w:t>won’t</w:t>
      </w:r>
      <w:r>
        <w:t xml:space="preserve"> be using</w:t>
      </w:r>
      <w:r w:rsidR="00D747EB">
        <w:t xml:space="preserve">.  </w:t>
      </w:r>
    </w:p>
    <w:p w14:paraId="1062731D" w14:textId="77777777" w:rsidR="008D7CC4" w:rsidRPr="008D7CC4" w:rsidRDefault="008D7CC4" w:rsidP="008D7CC4">
      <w:pPr>
        <w:ind w:left="720"/>
        <w:rPr>
          <w:i/>
        </w:rPr>
      </w:pPr>
      <w:r w:rsidRPr="008D7CC4">
        <w:rPr>
          <w:i/>
        </w:rPr>
        <w:t>D</w:t>
      </w:r>
      <w:r w:rsidR="005C49D8" w:rsidRPr="008D7CC4">
        <w:rPr>
          <w:i/>
        </w:rPr>
        <w:t xml:space="preserve">elete </w:t>
      </w:r>
      <w:r w:rsidR="00D747EB" w:rsidRPr="008D7CC4">
        <w:rPr>
          <w:i/>
        </w:rPr>
        <w:t xml:space="preserve"> </w:t>
      </w:r>
      <w:r w:rsidR="005C49D8" w:rsidRPr="008D7CC4">
        <w:rPr>
          <w:i/>
        </w:rPr>
        <w:t>the c</w:t>
      </w:r>
      <w:r w:rsidR="00D747EB" w:rsidRPr="008D7CC4">
        <w:rPr>
          <w:i/>
        </w:rPr>
        <w:t xml:space="preserve">olumns </w:t>
      </w:r>
      <w:r w:rsidR="005C49D8" w:rsidRPr="008D7CC4">
        <w:rPr>
          <w:i/>
        </w:rPr>
        <w:t xml:space="preserve">containing </w:t>
      </w:r>
      <w:r w:rsidR="00D747EB" w:rsidRPr="008D7CC4">
        <w:rPr>
          <w:i/>
        </w:rPr>
        <w:t xml:space="preserve">GEO.id, GEO.id2, </w:t>
      </w:r>
      <w:proofErr w:type="spellStart"/>
      <w:r w:rsidR="00D747EB" w:rsidRPr="008D7CC4">
        <w:rPr>
          <w:i/>
        </w:rPr>
        <w:t>GCT_STUB.target</w:t>
      </w:r>
      <w:proofErr w:type="spellEnd"/>
      <w:r w:rsidR="00D747EB" w:rsidRPr="008D7CC4">
        <w:rPr>
          <w:i/>
        </w:rPr>
        <w:t xml:space="preserve">-geo-id, GCT_STUB.target-geo-id2) , and the margin of error column, HC02.  </w:t>
      </w:r>
    </w:p>
    <w:p w14:paraId="2BE6DCD4" w14:textId="77777777" w:rsidR="00D747EB" w:rsidRPr="008D7CC4" w:rsidRDefault="005C49D8" w:rsidP="008D7CC4">
      <w:pPr>
        <w:ind w:left="720"/>
        <w:rPr>
          <w:i/>
        </w:rPr>
      </w:pPr>
      <w:r w:rsidRPr="008D7CC4">
        <w:rPr>
          <w:i/>
        </w:rPr>
        <w:t>A</w:t>
      </w:r>
      <w:r w:rsidR="00D747EB" w:rsidRPr="008D7CC4">
        <w:rPr>
          <w:i/>
        </w:rPr>
        <w:t xml:space="preserve">lso delete that first data row for the overall United States (row 2). </w:t>
      </w:r>
    </w:p>
    <w:p w14:paraId="52B27AD2" w14:textId="77777777" w:rsidR="008D7CC4" w:rsidRPr="008D7CC4" w:rsidRDefault="008D7CC4" w:rsidP="008D7CC4">
      <w:pPr>
        <w:spacing w:after="0" w:line="240" w:lineRule="auto"/>
        <w:ind w:left="919"/>
        <w:rPr>
          <w:rFonts w:ascii="Calibri" w:eastAsia="Times New Roman" w:hAnsi="Calibri" w:cs="Calibri"/>
          <w:i/>
          <w:iCs/>
        </w:rPr>
      </w:pPr>
    </w:p>
    <w:p w14:paraId="241EA0E8" w14:textId="77777777" w:rsidR="00D747EB" w:rsidRDefault="00D747EB" w:rsidP="00D747EB">
      <w:pPr>
        <w:rPr>
          <w:rFonts w:ascii="Calibri" w:eastAsia="Times New Roman" w:hAnsi="Calibri" w:cs="Calibri"/>
          <w:color w:val="000000"/>
        </w:rPr>
      </w:pPr>
      <w:r>
        <w:rPr>
          <w:rFonts w:ascii="Calibri" w:eastAsia="Times New Roman" w:hAnsi="Calibri" w:cs="Calibri"/>
          <w:color w:val="000000"/>
        </w:rPr>
        <w:t xml:space="preserve">Let’s give our headers </w:t>
      </w:r>
      <w:r w:rsidR="007B1D8D">
        <w:rPr>
          <w:rFonts w:ascii="Calibri" w:eastAsia="Times New Roman" w:hAnsi="Calibri" w:cs="Calibri"/>
          <w:color w:val="000000"/>
        </w:rPr>
        <w:t>useful</w:t>
      </w:r>
      <w:r>
        <w:rPr>
          <w:rFonts w:ascii="Calibri" w:eastAsia="Times New Roman" w:hAnsi="Calibri" w:cs="Calibri"/>
          <w:color w:val="000000"/>
        </w:rPr>
        <w:t xml:space="preserve"> names.  Name the header of Column A “State” and Column B, “Median Household Income”.</w:t>
      </w:r>
    </w:p>
    <w:p w14:paraId="460FBD39" w14:textId="77777777" w:rsidR="008D7CC4" w:rsidRDefault="008D7CC4" w:rsidP="00D747EB">
      <w:pPr>
        <w:rPr>
          <w:rFonts w:ascii="Calibri" w:eastAsia="Times New Roman" w:hAnsi="Calibri" w:cs="Calibri"/>
          <w:color w:val="000000"/>
        </w:rPr>
      </w:pPr>
    </w:p>
    <w:p w14:paraId="64DAFE7C" w14:textId="77777777" w:rsidR="00D747EB" w:rsidRDefault="00D747EB" w:rsidP="00D747EB">
      <w:pPr>
        <w:rPr>
          <w:rFonts w:ascii="Calibri" w:eastAsia="Times New Roman" w:hAnsi="Calibri" w:cs="Calibri"/>
          <w:color w:val="000000"/>
        </w:rPr>
      </w:pPr>
      <w:r>
        <w:rPr>
          <w:noProof/>
        </w:rPr>
        <w:lastRenderedPageBreak/>
        <w:drawing>
          <wp:inline distT="0" distB="0" distL="0" distR="0" wp14:anchorId="5623F5CD" wp14:editId="3C99AD8A">
            <wp:extent cx="1526984" cy="2365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8815" cy="2368719"/>
                    </a:xfrm>
                    <a:prstGeom prst="rect">
                      <a:avLst/>
                    </a:prstGeom>
                  </pic:spPr>
                </pic:pic>
              </a:graphicData>
            </a:graphic>
          </wp:inline>
        </w:drawing>
      </w:r>
    </w:p>
    <w:p w14:paraId="4061BF87" w14:textId="77777777" w:rsidR="00D747EB" w:rsidRPr="00D747EB" w:rsidRDefault="00D747EB" w:rsidP="00D747EB">
      <w:pPr>
        <w:rPr>
          <w:rFonts w:ascii="Calibri" w:eastAsia="Times New Roman" w:hAnsi="Calibri" w:cs="Calibri"/>
          <w:color w:val="000000"/>
        </w:rPr>
      </w:pPr>
    </w:p>
    <w:p w14:paraId="00FD67C7" w14:textId="77777777" w:rsidR="007B1D8D" w:rsidRDefault="00D747EB" w:rsidP="00D747EB">
      <w:pPr>
        <w:rPr>
          <w:rFonts w:ascii="Calibri" w:eastAsia="Times New Roman" w:hAnsi="Calibri" w:cs="Calibri"/>
          <w:color w:val="000000"/>
        </w:rPr>
      </w:pPr>
      <w:r>
        <w:rPr>
          <w:rFonts w:ascii="Calibri" w:eastAsia="Times New Roman" w:hAnsi="Calibri" w:cs="Calibri"/>
          <w:color w:val="000000"/>
        </w:rPr>
        <w:t xml:space="preserve">Next, let’s turn this into a table to access all the table features.  </w:t>
      </w:r>
    </w:p>
    <w:p w14:paraId="1482E695" w14:textId="77777777" w:rsidR="007B1D8D" w:rsidRPr="008D7CC4" w:rsidRDefault="007B1D8D" w:rsidP="008D7CC4">
      <w:pPr>
        <w:ind w:left="720"/>
        <w:rPr>
          <w:i/>
        </w:rPr>
      </w:pPr>
      <w:r w:rsidRPr="008D7CC4">
        <w:rPr>
          <w:i/>
        </w:rPr>
        <w:t>Click on Format As Table</w:t>
      </w:r>
    </w:p>
    <w:p w14:paraId="7CD498D3" w14:textId="77777777" w:rsidR="00D747EB" w:rsidRPr="008D7CC4" w:rsidRDefault="007B1D8D" w:rsidP="008D7CC4">
      <w:pPr>
        <w:ind w:left="720"/>
        <w:rPr>
          <w:i/>
        </w:rPr>
      </w:pPr>
      <w:r w:rsidRPr="008D7CC4">
        <w:rPr>
          <w:i/>
        </w:rPr>
        <w:t>P</w:t>
      </w:r>
      <w:r w:rsidR="00D747EB" w:rsidRPr="008D7CC4">
        <w:rPr>
          <w:i/>
        </w:rPr>
        <w:t>ick your favorite style, and make sure the “My Table Has Headers” box is checked.</w:t>
      </w:r>
    </w:p>
    <w:p w14:paraId="02F7D2ED" w14:textId="77777777" w:rsidR="00D747EB" w:rsidRDefault="00D747EB" w:rsidP="00D747EB">
      <w:pPr>
        <w:rPr>
          <w:rFonts w:ascii="Calibri" w:eastAsia="Times New Roman" w:hAnsi="Calibri" w:cs="Calibri"/>
          <w:color w:val="000000"/>
        </w:rPr>
      </w:pPr>
      <w:r>
        <w:rPr>
          <w:rFonts w:ascii="Calibri" w:eastAsia="Times New Roman" w:hAnsi="Calibri" w:cs="Calibri"/>
          <w:color w:val="000000"/>
        </w:rPr>
        <w:t>Give your table a meaningful name by changing the “Table1” in the Table Name Box (in the Table Tools Design tab) to something meaningful:</w:t>
      </w:r>
    </w:p>
    <w:p w14:paraId="78637821" w14:textId="77777777" w:rsidR="00D747EB" w:rsidRPr="00D747EB" w:rsidRDefault="00D747EB" w:rsidP="00D747EB">
      <w:pPr>
        <w:rPr>
          <w:rFonts w:ascii="Calibri" w:eastAsia="Times New Roman" w:hAnsi="Calibri" w:cs="Calibri"/>
          <w:color w:val="000000"/>
        </w:rPr>
      </w:pPr>
      <w:r>
        <w:rPr>
          <w:noProof/>
        </w:rPr>
        <w:drawing>
          <wp:inline distT="0" distB="0" distL="0" distR="0" wp14:anchorId="6EA34878" wp14:editId="09200C6C">
            <wp:extent cx="4091878" cy="1824089"/>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613"/>
                    <a:stretch/>
                  </pic:blipFill>
                  <pic:spPr bwMode="auto">
                    <a:xfrm>
                      <a:off x="0" y="0"/>
                      <a:ext cx="4095100" cy="1825525"/>
                    </a:xfrm>
                    <a:prstGeom prst="rect">
                      <a:avLst/>
                    </a:prstGeom>
                    <a:ln>
                      <a:noFill/>
                    </a:ln>
                    <a:extLst>
                      <a:ext uri="{53640926-AAD7-44D8-BBD7-CCE9431645EC}">
                        <a14:shadowObscured xmlns:a14="http://schemas.microsoft.com/office/drawing/2010/main"/>
                      </a:ext>
                    </a:extLst>
                  </pic:spPr>
                </pic:pic>
              </a:graphicData>
            </a:graphic>
          </wp:inline>
        </w:drawing>
      </w:r>
    </w:p>
    <w:p w14:paraId="1B048660" w14:textId="77777777" w:rsidR="00E168E8" w:rsidRDefault="00E168E8" w:rsidP="00883FDA"/>
    <w:p w14:paraId="17A3C926" w14:textId="77777777" w:rsidR="00532505" w:rsidRDefault="00532505" w:rsidP="00883FDA">
      <w:r>
        <w:t>Let’s find the high school education data and put it on another tab in this workbook</w:t>
      </w:r>
    </w:p>
    <w:p w14:paraId="01687A18" w14:textId="77777777" w:rsidR="00532505" w:rsidRPr="008D7CC4" w:rsidRDefault="00532505" w:rsidP="008D7CC4">
      <w:pPr>
        <w:ind w:left="720"/>
        <w:rPr>
          <w:i/>
        </w:rPr>
      </w:pPr>
      <w:r w:rsidRPr="008D7CC4">
        <w:rPr>
          <w:i/>
        </w:rPr>
        <w:t>Click on Community Facts</w:t>
      </w:r>
    </w:p>
    <w:p w14:paraId="2020A28B" w14:textId="77777777" w:rsidR="00532505" w:rsidRPr="008D7CC4" w:rsidRDefault="00532505" w:rsidP="008D7CC4">
      <w:pPr>
        <w:ind w:left="720"/>
        <w:rPr>
          <w:i/>
        </w:rPr>
      </w:pPr>
      <w:r w:rsidRPr="008D7CC4">
        <w:rPr>
          <w:i/>
        </w:rPr>
        <w:t>Select Education</w:t>
      </w:r>
    </w:p>
    <w:p w14:paraId="1F086E57" w14:textId="77777777" w:rsidR="00532505" w:rsidRPr="008D7CC4" w:rsidRDefault="00532505" w:rsidP="008D7CC4">
      <w:pPr>
        <w:ind w:left="720"/>
        <w:rPr>
          <w:i/>
        </w:rPr>
      </w:pPr>
      <w:r w:rsidRPr="008D7CC4">
        <w:rPr>
          <w:i/>
        </w:rPr>
        <w:t>Click on Compare States for People Who have Completed High School</w:t>
      </w:r>
    </w:p>
    <w:p w14:paraId="217DB54B" w14:textId="77777777" w:rsidR="006A32CB" w:rsidRPr="000270F7" w:rsidRDefault="006A32CB" w:rsidP="000270F7">
      <w:pPr>
        <w:spacing w:after="0" w:line="240" w:lineRule="auto"/>
        <w:ind w:left="919"/>
        <w:rPr>
          <w:rFonts w:ascii="Calibri" w:eastAsia="Times New Roman" w:hAnsi="Calibri" w:cs="Calibri"/>
          <w:i/>
          <w:iCs/>
        </w:rPr>
      </w:pPr>
    </w:p>
    <w:p w14:paraId="6EA0CA7C" w14:textId="77777777" w:rsidR="00532505" w:rsidRDefault="00532505" w:rsidP="00883FDA">
      <w:r>
        <w:lastRenderedPageBreak/>
        <w:tab/>
      </w:r>
      <w:r>
        <w:rPr>
          <w:noProof/>
        </w:rPr>
        <w:drawing>
          <wp:inline distT="0" distB="0" distL="0" distR="0" wp14:anchorId="2D894335" wp14:editId="05E41609">
            <wp:extent cx="4556153" cy="29580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6153" cy="2958092"/>
                    </a:xfrm>
                    <a:prstGeom prst="rect">
                      <a:avLst/>
                    </a:prstGeom>
                  </pic:spPr>
                </pic:pic>
              </a:graphicData>
            </a:graphic>
          </wp:inline>
        </w:drawing>
      </w:r>
    </w:p>
    <w:p w14:paraId="2984DD23" w14:textId="77777777" w:rsidR="00532505" w:rsidRDefault="00532505" w:rsidP="00883FDA"/>
    <w:p w14:paraId="6924611A" w14:textId="77777777" w:rsidR="007B1D8D" w:rsidRDefault="007B1D8D" w:rsidP="00883FDA">
      <w:r>
        <w:t>Again, if your</w:t>
      </w:r>
      <w:r w:rsidR="00532505">
        <w:t xml:space="preserve"> data transformation</w:t>
      </w:r>
      <w:r>
        <w:t>s are simple, you can do them</w:t>
      </w:r>
      <w:r w:rsidR="00532505">
        <w:t xml:space="preserve"> before you </w:t>
      </w:r>
      <w:r w:rsidR="007B25D4">
        <w:t xml:space="preserve">even download the data.  </w:t>
      </w:r>
    </w:p>
    <w:p w14:paraId="33AE1709" w14:textId="77777777" w:rsidR="00532505" w:rsidRPr="007B1D8D" w:rsidRDefault="007B25D4" w:rsidP="007B1D8D">
      <w:pPr>
        <w:ind w:left="720"/>
        <w:rPr>
          <w:i/>
        </w:rPr>
      </w:pPr>
      <w:r w:rsidRPr="007B1D8D">
        <w:rPr>
          <w:i/>
        </w:rPr>
        <w:t>With the table up, click on the Modify Table button.</w:t>
      </w:r>
    </w:p>
    <w:p w14:paraId="38B68006" w14:textId="77777777" w:rsidR="007B25D4" w:rsidRDefault="007B25D4" w:rsidP="00883FDA">
      <w:r>
        <w:rPr>
          <w:noProof/>
        </w:rPr>
        <w:drawing>
          <wp:inline distT="0" distB="0" distL="0" distR="0" wp14:anchorId="1A2DF937" wp14:editId="70BE7151">
            <wp:extent cx="2627625" cy="3009141"/>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2442" cy="3014658"/>
                    </a:xfrm>
                    <a:prstGeom prst="rect">
                      <a:avLst/>
                    </a:prstGeom>
                  </pic:spPr>
                </pic:pic>
              </a:graphicData>
            </a:graphic>
          </wp:inline>
        </w:drawing>
      </w:r>
    </w:p>
    <w:p w14:paraId="4C5A3228" w14:textId="77777777" w:rsidR="007B1D8D" w:rsidRDefault="007B1D8D" w:rsidP="00883FDA">
      <w:r>
        <w:t>Again,</w:t>
      </w:r>
      <w:r w:rsidR="007B25D4">
        <w:t xml:space="preserve"> you have the ability to modify the table by deleting elements, moving elements, even transposing rows and columns.  </w:t>
      </w:r>
    </w:p>
    <w:p w14:paraId="3B43096A" w14:textId="77777777" w:rsidR="00532505" w:rsidRPr="007B1D8D" w:rsidRDefault="007B25D4" w:rsidP="007B1D8D">
      <w:pPr>
        <w:ind w:left="720"/>
        <w:rPr>
          <w:i/>
        </w:rPr>
      </w:pPr>
      <w:r w:rsidRPr="007B1D8D">
        <w:rPr>
          <w:i/>
        </w:rPr>
        <w:t>We are simply going to uncheck the Margin of Error column.</w:t>
      </w:r>
    </w:p>
    <w:p w14:paraId="15CCFC08" w14:textId="77777777" w:rsidR="007B25D4" w:rsidRDefault="007B25D4" w:rsidP="00883FDA">
      <w:r>
        <w:rPr>
          <w:noProof/>
        </w:rPr>
        <w:lastRenderedPageBreak/>
        <w:drawing>
          <wp:inline distT="0" distB="0" distL="0" distR="0" wp14:anchorId="550E356C" wp14:editId="1D2459F6">
            <wp:extent cx="3720725" cy="2958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0917" cy="2966797"/>
                    </a:xfrm>
                    <a:prstGeom prst="rect">
                      <a:avLst/>
                    </a:prstGeom>
                  </pic:spPr>
                </pic:pic>
              </a:graphicData>
            </a:graphic>
          </wp:inline>
        </w:drawing>
      </w:r>
    </w:p>
    <w:p w14:paraId="73ED6E2F" w14:textId="77777777" w:rsidR="007B25D4" w:rsidRPr="008D7CC4" w:rsidRDefault="007B25D4" w:rsidP="008D7CC4">
      <w:pPr>
        <w:ind w:left="720"/>
        <w:rPr>
          <w:i/>
        </w:rPr>
      </w:pPr>
      <w:r w:rsidRPr="008D7CC4">
        <w:rPr>
          <w:i/>
        </w:rPr>
        <w:t>Download as before, and extract the file into Excel as a CSV file.</w:t>
      </w:r>
    </w:p>
    <w:p w14:paraId="76A8F283" w14:textId="77777777" w:rsidR="00903D39" w:rsidRPr="008D7CC4" w:rsidRDefault="007B25D4" w:rsidP="008D7CC4">
      <w:pPr>
        <w:ind w:left="720"/>
        <w:rPr>
          <w:i/>
        </w:rPr>
      </w:pPr>
      <w:r w:rsidRPr="008D7CC4">
        <w:rPr>
          <w:i/>
        </w:rPr>
        <w:t>Remember to save this as an Excel Workbook right away</w:t>
      </w:r>
      <w:r w:rsidR="00903D39" w:rsidRPr="008D7CC4">
        <w:rPr>
          <w:i/>
        </w:rPr>
        <w:t>.</w:t>
      </w:r>
    </w:p>
    <w:p w14:paraId="4A6C8C17" w14:textId="77777777" w:rsidR="007B25D4" w:rsidRPr="008D7CC4" w:rsidRDefault="007B25D4" w:rsidP="008D7CC4">
      <w:pPr>
        <w:ind w:left="720"/>
        <w:rPr>
          <w:i/>
        </w:rPr>
      </w:pPr>
      <w:r w:rsidRPr="008D7CC4">
        <w:rPr>
          <w:i/>
        </w:rPr>
        <w:t>Delete columns A through F, as before.</w:t>
      </w:r>
    </w:p>
    <w:p w14:paraId="41473BFA" w14:textId="77777777" w:rsidR="007B25D4" w:rsidRPr="008D7CC4" w:rsidRDefault="007B25D4" w:rsidP="008D7CC4">
      <w:pPr>
        <w:ind w:left="720"/>
        <w:rPr>
          <w:i/>
        </w:rPr>
      </w:pPr>
      <w:r w:rsidRPr="008D7CC4">
        <w:rPr>
          <w:i/>
        </w:rPr>
        <w:t xml:space="preserve">Delete </w:t>
      </w:r>
      <w:r w:rsidR="007B1D8D" w:rsidRPr="008D7CC4">
        <w:rPr>
          <w:i/>
        </w:rPr>
        <w:t>the row showing the total for the United States</w:t>
      </w:r>
    </w:p>
    <w:p w14:paraId="64D4B5B1" w14:textId="77777777" w:rsidR="007B25D4" w:rsidRPr="008D7CC4" w:rsidRDefault="007B1D8D" w:rsidP="008D7CC4">
      <w:pPr>
        <w:ind w:left="720"/>
        <w:rPr>
          <w:i/>
        </w:rPr>
      </w:pPr>
      <w:r w:rsidRPr="008D7CC4">
        <w:rPr>
          <w:i/>
        </w:rPr>
        <w:t>N</w:t>
      </w:r>
      <w:r w:rsidR="007B25D4" w:rsidRPr="008D7CC4">
        <w:rPr>
          <w:i/>
        </w:rPr>
        <w:t xml:space="preserve">ames </w:t>
      </w:r>
      <w:r w:rsidRPr="008D7CC4">
        <w:rPr>
          <w:i/>
        </w:rPr>
        <w:t xml:space="preserve">your headers State (or </w:t>
      </w:r>
      <w:proofErr w:type="spellStart"/>
      <w:r w:rsidRPr="008D7CC4">
        <w:rPr>
          <w:i/>
        </w:rPr>
        <w:t>StateEducation</w:t>
      </w:r>
      <w:proofErr w:type="spellEnd"/>
      <w:r w:rsidRPr="008D7CC4">
        <w:rPr>
          <w:i/>
        </w:rPr>
        <w:t>), and Percent Completed HS.</w:t>
      </w:r>
    </w:p>
    <w:p w14:paraId="4F4B3944" w14:textId="77777777" w:rsidR="007B1D8D" w:rsidRPr="000270F7" w:rsidRDefault="007B1D8D" w:rsidP="000270F7">
      <w:pPr>
        <w:spacing w:after="0" w:line="240" w:lineRule="auto"/>
        <w:ind w:left="919"/>
        <w:rPr>
          <w:rFonts w:ascii="Calibri" w:eastAsia="Times New Roman" w:hAnsi="Calibri" w:cs="Calibri"/>
          <w:i/>
          <w:iCs/>
        </w:rPr>
      </w:pPr>
    </w:p>
    <w:p w14:paraId="13E0CA1C" w14:textId="77777777" w:rsidR="007B25D4" w:rsidRDefault="007B25D4" w:rsidP="00903D39">
      <w:pPr>
        <w:ind w:left="919"/>
      </w:pPr>
      <w:r>
        <w:rPr>
          <w:noProof/>
        </w:rPr>
        <w:drawing>
          <wp:inline distT="0" distB="0" distL="0" distR="0" wp14:anchorId="169BF129" wp14:editId="777F6D9C">
            <wp:extent cx="1145549" cy="2364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7948" cy="2369797"/>
                    </a:xfrm>
                    <a:prstGeom prst="rect">
                      <a:avLst/>
                    </a:prstGeom>
                  </pic:spPr>
                </pic:pic>
              </a:graphicData>
            </a:graphic>
          </wp:inline>
        </w:drawing>
      </w:r>
    </w:p>
    <w:p w14:paraId="31B656EF" w14:textId="77777777" w:rsidR="000270F7" w:rsidRPr="008D7CC4" w:rsidRDefault="007B25D4" w:rsidP="008D7CC4">
      <w:pPr>
        <w:ind w:left="720"/>
        <w:rPr>
          <w:i/>
        </w:rPr>
      </w:pPr>
      <w:r w:rsidRPr="008D7CC4">
        <w:rPr>
          <w:i/>
        </w:rPr>
        <w:t xml:space="preserve">Click on Format as Table from the Styles section of the Home tab on the ribbon. </w:t>
      </w:r>
    </w:p>
    <w:p w14:paraId="3B31E298" w14:textId="77777777" w:rsidR="007B25D4" w:rsidRPr="008D7CC4" w:rsidRDefault="007E2F3E" w:rsidP="008D7CC4">
      <w:pPr>
        <w:ind w:left="720"/>
        <w:rPr>
          <w:i/>
        </w:rPr>
      </w:pPr>
      <w:r w:rsidRPr="008D7CC4">
        <w:rPr>
          <w:i/>
        </w:rPr>
        <w:t xml:space="preserve">Ensure that </w:t>
      </w:r>
      <w:r w:rsidR="00903D39" w:rsidRPr="008D7CC4">
        <w:rPr>
          <w:i/>
        </w:rPr>
        <w:t>“</w:t>
      </w:r>
      <w:r w:rsidRPr="008D7CC4">
        <w:rPr>
          <w:i/>
        </w:rPr>
        <w:t>My table has headers</w:t>
      </w:r>
      <w:r w:rsidR="00903D39" w:rsidRPr="008D7CC4">
        <w:rPr>
          <w:i/>
        </w:rPr>
        <w:t>”</w:t>
      </w:r>
      <w:r w:rsidRPr="008D7CC4">
        <w:rPr>
          <w:i/>
        </w:rPr>
        <w:t xml:space="preserve"> is checked, and hit ok.</w:t>
      </w:r>
    </w:p>
    <w:p w14:paraId="03CEBDE9" w14:textId="77777777" w:rsidR="007E2F3E" w:rsidRPr="008D7CC4" w:rsidRDefault="007E2F3E" w:rsidP="008D7CC4">
      <w:pPr>
        <w:ind w:left="720"/>
        <w:rPr>
          <w:i/>
        </w:rPr>
      </w:pPr>
      <w:r w:rsidRPr="008D7CC4">
        <w:rPr>
          <w:i/>
        </w:rPr>
        <w:t>Give this table a meaningful name by changing Table Name in the Table Tools Design tab of the ribbon from Table1 to something you like.</w:t>
      </w:r>
    </w:p>
    <w:p w14:paraId="2D583B35" w14:textId="77777777" w:rsidR="007E2F3E" w:rsidRDefault="007E2F3E" w:rsidP="00883FDA">
      <w:r>
        <w:rPr>
          <w:noProof/>
        </w:rPr>
        <w:lastRenderedPageBreak/>
        <w:drawing>
          <wp:inline distT="0" distB="0" distL="0" distR="0" wp14:anchorId="6E9CF0F5" wp14:editId="15D4C771">
            <wp:extent cx="3880251" cy="165781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346" cy="1659561"/>
                    </a:xfrm>
                    <a:prstGeom prst="rect">
                      <a:avLst/>
                    </a:prstGeom>
                  </pic:spPr>
                </pic:pic>
              </a:graphicData>
            </a:graphic>
          </wp:inline>
        </w:drawing>
      </w:r>
    </w:p>
    <w:p w14:paraId="2CE4367F" w14:textId="77777777" w:rsidR="007E2F3E" w:rsidRDefault="007E2F3E" w:rsidP="00883FDA">
      <w:r>
        <w:t xml:space="preserve">To minimize </w:t>
      </w:r>
      <w:r w:rsidR="006B77E8">
        <w:t xml:space="preserve">jumping in and out of multiple workbooks, </w:t>
      </w:r>
      <w:r w:rsidR="00EA577C">
        <w:t>move this spreadsheet</w:t>
      </w:r>
      <w:r w:rsidR="006B77E8">
        <w:t xml:space="preserve"> into the w</w:t>
      </w:r>
      <w:r w:rsidR="000E47D0">
        <w:t xml:space="preserve">orkbook with the Income data.  </w:t>
      </w:r>
    </w:p>
    <w:p w14:paraId="4A0B8299" w14:textId="77777777" w:rsidR="000270F7" w:rsidRPr="008D7CC4" w:rsidRDefault="000E47D0" w:rsidP="008D7CC4">
      <w:pPr>
        <w:ind w:left="720"/>
        <w:rPr>
          <w:i/>
        </w:rPr>
      </w:pPr>
      <w:r w:rsidRPr="008D7CC4">
        <w:rPr>
          <w:i/>
        </w:rPr>
        <w:t xml:space="preserve">Right click on the tab at the bottom with the name of your current spreadsheet.  </w:t>
      </w:r>
    </w:p>
    <w:p w14:paraId="369E06F7" w14:textId="77777777" w:rsidR="000E47D0" w:rsidRPr="008D7CC4" w:rsidRDefault="000E47D0" w:rsidP="008D7CC4">
      <w:pPr>
        <w:ind w:left="720"/>
        <w:rPr>
          <w:i/>
        </w:rPr>
      </w:pPr>
      <w:r w:rsidRPr="008D7CC4">
        <w:rPr>
          <w:i/>
        </w:rPr>
        <w:t>I’ve named mine “Education”</w:t>
      </w:r>
    </w:p>
    <w:p w14:paraId="677E1456" w14:textId="77777777" w:rsidR="000E47D0" w:rsidRPr="008D7CC4" w:rsidRDefault="000E47D0" w:rsidP="008D7CC4">
      <w:pPr>
        <w:ind w:left="720"/>
        <w:rPr>
          <w:i/>
        </w:rPr>
      </w:pPr>
      <w:r w:rsidRPr="008D7CC4">
        <w:rPr>
          <w:i/>
        </w:rPr>
        <w:t>Choose Move or Copy…</w:t>
      </w:r>
    </w:p>
    <w:p w14:paraId="6ADF0294" w14:textId="77777777" w:rsidR="000E47D0" w:rsidRDefault="000E47D0" w:rsidP="00883FDA">
      <w:pPr>
        <w:rPr>
          <w:noProof/>
        </w:rPr>
      </w:pPr>
    </w:p>
    <w:p w14:paraId="0872D1B8" w14:textId="77777777" w:rsidR="000E47D0" w:rsidRDefault="000E47D0" w:rsidP="00883FDA">
      <w:r>
        <w:rPr>
          <w:noProof/>
        </w:rPr>
        <w:drawing>
          <wp:inline distT="0" distB="0" distL="0" distR="0" wp14:anchorId="1EF3E4D6" wp14:editId="0D9EB4B8">
            <wp:extent cx="2314894" cy="396753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814" r="25763"/>
                    <a:stretch/>
                  </pic:blipFill>
                  <pic:spPr bwMode="auto">
                    <a:xfrm>
                      <a:off x="0" y="0"/>
                      <a:ext cx="2318004" cy="3972864"/>
                    </a:xfrm>
                    <a:prstGeom prst="rect">
                      <a:avLst/>
                    </a:prstGeom>
                    <a:ln>
                      <a:noFill/>
                    </a:ln>
                    <a:extLst>
                      <a:ext uri="{53640926-AAD7-44D8-BBD7-CCE9431645EC}">
                        <a14:shadowObscured xmlns:a14="http://schemas.microsoft.com/office/drawing/2010/main"/>
                      </a:ext>
                    </a:extLst>
                  </pic:spPr>
                </pic:pic>
              </a:graphicData>
            </a:graphic>
          </wp:inline>
        </w:drawing>
      </w:r>
    </w:p>
    <w:p w14:paraId="37E42D53" w14:textId="77777777" w:rsidR="000270F7" w:rsidRDefault="000E47D0" w:rsidP="000E47D0">
      <w:r>
        <w:t xml:space="preserve">You will see that you can change the workbook you can copy or move this to.  </w:t>
      </w:r>
    </w:p>
    <w:p w14:paraId="47ABACCF" w14:textId="77777777" w:rsidR="000270F7" w:rsidRPr="008D7CC4" w:rsidRDefault="000E47D0" w:rsidP="008D7CC4">
      <w:pPr>
        <w:ind w:left="720"/>
        <w:rPr>
          <w:i/>
        </w:rPr>
      </w:pPr>
      <w:r w:rsidRPr="008D7CC4">
        <w:rPr>
          <w:i/>
        </w:rPr>
        <w:t xml:space="preserve">Click on the drop down and select the first spreadsheet you had been working on.  </w:t>
      </w:r>
    </w:p>
    <w:p w14:paraId="20114B02" w14:textId="77777777" w:rsidR="000E47D0" w:rsidRPr="008D7CC4" w:rsidRDefault="000E47D0" w:rsidP="008D7CC4">
      <w:pPr>
        <w:ind w:left="720"/>
        <w:rPr>
          <w:i/>
        </w:rPr>
      </w:pPr>
      <w:r w:rsidRPr="008D7CC4">
        <w:rPr>
          <w:i/>
        </w:rPr>
        <w:t xml:space="preserve">I named mine “Income”. </w:t>
      </w:r>
    </w:p>
    <w:p w14:paraId="52773BFB" w14:textId="77777777" w:rsidR="007E2F3E" w:rsidRDefault="000E47D0" w:rsidP="00883FDA">
      <w:r>
        <w:rPr>
          <w:noProof/>
        </w:rPr>
        <w:lastRenderedPageBreak/>
        <w:drawing>
          <wp:inline distT="0" distB="0" distL="0" distR="0" wp14:anchorId="1C87BB8E" wp14:editId="1E32FFB8">
            <wp:extent cx="2526743" cy="3072928"/>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9513" cy="3076296"/>
                    </a:xfrm>
                    <a:prstGeom prst="rect">
                      <a:avLst/>
                    </a:prstGeom>
                  </pic:spPr>
                </pic:pic>
              </a:graphicData>
            </a:graphic>
          </wp:inline>
        </w:drawing>
      </w:r>
    </w:p>
    <w:p w14:paraId="4344E520" w14:textId="77777777" w:rsidR="000E47D0" w:rsidRDefault="000E47D0" w:rsidP="00883FDA"/>
    <w:p w14:paraId="4516C767" w14:textId="77777777" w:rsidR="000E47D0" w:rsidRDefault="000E47D0" w:rsidP="00883FDA">
      <w:r>
        <w:t>Now you will have one workbook with two tables.  You can verify that the tables have been named the way you want by choosing the tab with the data, clicking in the table, choosing the Design tab on the ribbon and looking at the table name:</w:t>
      </w:r>
    </w:p>
    <w:p w14:paraId="15EC9EE6" w14:textId="77777777" w:rsidR="000E47D0" w:rsidRDefault="000E47D0" w:rsidP="00883FDA"/>
    <w:p w14:paraId="3198A749" w14:textId="77777777" w:rsidR="000E47D0" w:rsidRDefault="000E47D0" w:rsidP="00883FDA">
      <w:r>
        <w:rPr>
          <w:noProof/>
        </w:rPr>
        <w:lastRenderedPageBreak/>
        <w:drawing>
          <wp:inline distT="0" distB="0" distL="0" distR="0" wp14:anchorId="2588F41C" wp14:editId="1209ADD7">
            <wp:extent cx="3824164" cy="5047815"/>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8565" cy="5053625"/>
                    </a:xfrm>
                    <a:prstGeom prst="rect">
                      <a:avLst/>
                    </a:prstGeom>
                  </pic:spPr>
                </pic:pic>
              </a:graphicData>
            </a:graphic>
          </wp:inline>
        </w:drawing>
      </w:r>
    </w:p>
    <w:p w14:paraId="48566B2B"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xml:space="preserve">Now we are going to create a 3D Map to </w:t>
      </w:r>
      <w:r w:rsidR="000E47D0">
        <w:rPr>
          <w:rFonts w:ascii="Calibri" w:eastAsia="Times New Roman" w:hAnsi="Calibri" w:cs="Calibri"/>
        </w:rPr>
        <w:t xml:space="preserve">visualize both the income and the education levels across the states.  </w:t>
      </w:r>
      <w:r w:rsidRPr="00A07A47">
        <w:rPr>
          <w:rFonts w:ascii="Calibri" w:eastAsia="Times New Roman" w:hAnsi="Calibri" w:cs="Calibri"/>
        </w:rPr>
        <w:t xml:space="preserve"> 3D Maps allow you to take geographical </w:t>
      </w:r>
      <w:r>
        <w:rPr>
          <w:rFonts w:ascii="Calibri" w:eastAsia="Times New Roman" w:hAnsi="Calibri" w:cs="Calibri"/>
        </w:rPr>
        <w:t>(</w:t>
      </w:r>
      <w:r w:rsidRPr="00A07A47">
        <w:rPr>
          <w:rFonts w:ascii="Calibri" w:eastAsia="Times New Roman" w:hAnsi="Calibri" w:cs="Calibri"/>
        </w:rPr>
        <w:t>and t</w:t>
      </w:r>
      <w:r>
        <w:rPr>
          <w:rFonts w:ascii="Calibri" w:eastAsia="Times New Roman" w:hAnsi="Calibri" w:cs="Calibri"/>
        </w:rPr>
        <w:t>ime)</w:t>
      </w:r>
      <w:r w:rsidRPr="00A07A47">
        <w:rPr>
          <w:rFonts w:ascii="Calibri" w:eastAsia="Times New Roman" w:hAnsi="Calibri" w:cs="Calibri"/>
        </w:rPr>
        <w:t xml:space="preserve"> data and turn them into maps, and even create videos to share and post those maps.</w:t>
      </w:r>
    </w:p>
    <w:p w14:paraId="365A2DAF"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3C975CFB" w14:textId="77777777" w:rsidR="00B61437" w:rsidRPr="00A07A47" w:rsidRDefault="00B61437" w:rsidP="00B61437">
      <w:pPr>
        <w:spacing w:after="0" w:line="240" w:lineRule="auto"/>
        <w:ind w:left="919"/>
        <w:rPr>
          <w:rFonts w:ascii="Calibri" w:eastAsia="Times New Roman" w:hAnsi="Calibri" w:cs="Calibri"/>
        </w:rPr>
      </w:pPr>
      <w:r w:rsidRPr="00A07A47">
        <w:rPr>
          <w:rFonts w:ascii="Calibri" w:eastAsia="Times New Roman" w:hAnsi="Calibri" w:cs="Calibri"/>
          <w:i/>
          <w:iCs/>
        </w:rPr>
        <w:t>Click 3D Map from the Insert tab</w:t>
      </w:r>
    </w:p>
    <w:p w14:paraId="15D6CAD3"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6C2FB89F"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First time you do this with your data, it will say on the bottom "loading model" and this may take a while</w:t>
      </w:r>
      <w:r w:rsidR="000E47D0">
        <w:rPr>
          <w:rFonts w:ascii="Calibri" w:eastAsia="Times New Roman" w:hAnsi="Calibri" w:cs="Calibri"/>
        </w:rPr>
        <w:t xml:space="preserve"> for very large data sets</w:t>
      </w:r>
      <w:r w:rsidRPr="00A07A47">
        <w:rPr>
          <w:rFonts w:ascii="Calibri" w:eastAsia="Times New Roman" w:hAnsi="Calibri" w:cs="Calibri"/>
        </w:rPr>
        <w:t>, but it only happens once.  When it says loading model, it is referring to a data model.</w:t>
      </w:r>
    </w:p>
    <w:p w14:paraId="7DCA9FE6" w14:textId="77777777" w:rsidR="00B61437" w:rsidRPr="00A07A47" w:rsidRDefault="00B61437" w:rsidP="00B61437">
      <w:pPr>
        <w:spacing w:after="0" w:line="240" w:lineRule="auto"/>
        <w:ind w:left="379"/>
        <w:rPr>
          <w:rFonts w:ascii="Calibri" w:eastAsia="Times New Roman" w:hAnsi="Calibri" w:cs="Calibri"/>
        </w:rPr>
      </w:pPr>
      <w:r w:rsidRPr="00A07A47">
        <w:rPr>
          <w:rFonts w:ascii="Calibri" w:eastAsia="Times New Roman" w:hAnsi="Calibri" w:cs="Calibri"/>
        </w:rPr>
        <w:t> </w:t>
      </w:r>
    </w:p>
    <w:p w14:paraId="6165295F" w14:textId="77777777" w:rsidR="00C17936" w:rsidRPr="00A07A47" w:rsidRDefault="00B61437" w:rsidP="00C17936">
      <w:pPr>
        <w:spacing w:after="0" w:line="240" w:lineRule="auto"/>
        <w:ind w:left="379"/>
        <w:rPr>
          <w:rFonts w:ascii="Calibri" w:eastAsia="Times New Roman" w:hAnsi="Calibri" w:cs="Calibri"/>
        </w:rPr>
      </w:pPr>
      <w:r w:rsidRPr="00A07A47">
        <w:rPr>
          <w:rFonts w:ascii="Calibri" w:eastAsia="Times New Roman" w:hAnsi="Calibri" w:cs="Calibri"/>
        </w:rPr>
        <w:t>A Data Model is an approach for integrating data from multiple tables.  Effectively, what you are doing is building a relational database inside an Excel workbook, without having to have database expertise. Within Excel, Data Models are used pretty much without you having to know anything about them.  They are used in Maps, PivotTables, Pivot Charts, and Power View reports, etc.</w:t>
      </w:r>
      <w:r w:rsidR="00C17936">
        <w:rPr>
          <w:rFonts w:ascii="Calibri" w:eastAsia="Times New Roman" w:hAnsi="Calibri" w:cs="Calibri"/>
        </w:rPr>
        <w:t xml:space="preserve">  </w:t>
      </w:r>
      <w:r w:rsidR="00C17936" w:rsidRPr="00A07A47">
        <w:rPr>
          <w:rFonts w:ascii="Calibri" w:eastAsia="Times New Roman" w:hAnsi="Calibri" w:cs="Calibri"/>
        </w:rPr>
        <w:t xml:space="preserve">But today, we are just going to build a map.  </w:t>
      </w:r>
    </w:p>
    <w:p w14:paraId="00F1143B" w14:textId="77777777" w:rsidR="00C17936" w:rsidRDefault="00C17936" w:rsidP="00B61437">
      <w:pPr>
        <w:spacing w:after="0" w:line="240" w:lineRule="auto"/>
        <w:ind w:left="379"/>
        <w:rPr>
          <w:rFonts w:ascii="Calibri" w:eastAsia="Times New Roman" w:hAnsi="Calibri" w:cs="Calibri"/>
        </w:rPr>
      </w:pPr>
    </w:p>
    <w:p w14:paraId="3BA1D26E" w14:textId="77777777" w:rsidR="00C17936" w:rsidRDefault="00C17936" w:rsidP="00B61437">
      <w:pPr>
        <w:spacing w:after="0" w:line="240" w:lineRule="auto"/>
        <w:ind w:left="379"/>
        <w:rPr>
          <w:rFonts w:ascii="Calibri" w:eastAsia="Times New Roman" w:hAnsi="Calibri" w:cs="Calibri"/>
        </w:rPr>
      </w:pPr>
      <w:r>
        <w:rPr>
          <w:rFonts w:ascii="Calibri" w:eastAsia="Times New Roman" w:hAnsi="Calibri" w:cs="Calibri"/>
        </w:rPr>
        <w:t>You will have a screen that looks like this:</w:t>
      </w:r>
    </w:p>
    <w:p w14:paraId="4A12AC3D" w14:textId="77777777" w:rsidR="006D01F7" w:rsidRDefault="006D01F7" w:rsidP="00B61437">
      <w:pPr>
        <w:spacing w:after="0" w:line="240" w:lineRule="auto"/>
        <w:ind w:left="379"/>
        <w:rPr>
          <w:rFonts w:ascii="Calibri" w:eastAsia="Times New Roman" w:hAnsi="Calibri" w:cs="Calibri"/>
        </w:rPr>
      </w:pPr>
      <w:r>
        <w:rPr>
          <w:noProof/>
        </w:rPr>
        <w:lastRenderedPageBreak/>
        <w:drawing>
          <wp:inline distT="0" distB="0" distL="0" distR="0" wp14:anchorId="185ED884" wp14:editId="09A4F767">
            <wp:extent cx="594360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9450"/>
                    </a:xfrm>
                    <a:prstGeom prst="rect">
                      <a:avLst/>
                    </a:prstGeom>
                  </pic:spPr>
                </pic:pic>
              </a:graphicData>
            </a:graphic>
          </wp:inline>
        </w:drawing>
      </w:r>
    </w:p>
    <w:p w14:paraId="49668324" w14:textId="77777777" w:rsidR="006D01F7" w:rsidRDefault="006D01F7" w:rsidP="00B61437">
      <w:pPr>
        <w:spacing w:after="0" w:line="240" w:lineRule="auto"/>
        <w:ind w:left="379"/>
        <w:rPr>
          <w:rFonts w:ascii="Calibri" w:eastAsia="Times New Roman" w:hAnsi="Calibri" w:cs="Calibri"/>
        </w:rPr>
      </w:pPr>
    </w:p>
    <w:p w14:paraId="7CC1D3E4"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L</w:t>
      </w:r>
      <w:r w:rsidRPr="00A07A47">
        <w:rPr>
          <w:rFonts w:ascii="Calibri" w:eastAsia="Times New Roman" w:hAnsi="Calibri" w:cs="Calibri"/>
        </w:rPr>
        <w:t>et's talk about some terminology.  On the</w:t>
      </w:r>
      <w:r>
        <w:rPr>
          <w:rFonts w:ascii="Calibri" w:eastAsia="Times New Roman" w:hAnsi="Calibri" w:cs="Calibri"/>
        </w:rPr>
        <w:t xml:space="preserve"> upper</w:t>
      </w:r>
      <w:r w:rsidRPr="00A07A47">
        <w:rPr>
          <w:rFonts w:ascii="Calibri" w:eastAsia="Times New Roman" w:hAnsi="Calibri" w:cs="Calibri"/>
        </w:rPr>
        <w:t xml:space="preserve"> right, you will see </w:t>
      </w:r>
      <w:r>
        <w:rPr>
          <w:rFonts w:ascii="Calibri" w:eastAsia="Times New Roman" w:hAnsi="Calibri" w:cs="Calibri"/>
        </w:rPr>
        <w:t xml:space="preserve">the fields in your tables.  You should now be able to appreciate the fact that you named your tables something useful! </w:t>
      </w:r>
    </w:p>
    <w:p w14:paraId="32EACD89" w14:textId="77777777" w:rsidR="006D01F7" w:rsidRDefault="006D01F7" w:rsidP="006D01F7">
      <w:pPr>
        <w:spacing w:after="0" w:line="240" w:lineRule="auto"/>
        <w:ind w:left="379"/>
        <w:rPr>
          <w:rFonts w:ascii="Calibri" w:eastAsia="Times New Roman" w:hAnsi="Calibri" w:cs="Calibri"/>
        </w:rPr>
      </w:pPr>
    </w:p>
    <w:p w14:paraId="74DBD669" w14:textId="77777777" w:rsidR="00BA38CB" w:rsidRPr="00A07A47" w:rsidRDefault="00BA38CB" w:rsidP="00BA38CB">
      <w:pPr>
        <w:spacing w:after="0" w:line="240" w:lineRule="auto"/>
        <w:ind w:left="379"/>
        <w:outlineLvl w:val="1"/>
        <w:rPr>
          <w:rFonts w:ascii="Calibri" w:eastAsia="Times New Roman" w:hAnsi="Calibri" w:cs="Calibri"/>
          <w:b/>
          <w:bCs/>
          <w:color w:val="2E75B5"/>
          <w:sz w:val="28"/>
          <w:szCs w:val="28"/>
        </w:rPr>
      </w:pPr>
      <w:r>
        <w:rPr>
          <w:rFonts w:ascii="Calibri" w:eastAsia="Times New Roman" w:hAnsi="Calibri" w:cs="Calibri"/>
          <w:b/>
          <w:bCs/>
          <w:color w:val="2E75B5"/>
          <w:sz w:val="28"/>
          <w:szCs w:val="28"/>
        </w:rPr>
        <w:t>Layers</w:t>
      </w:r>
    </w:p>
    <w:p w14:paraId="30BD6B96" w14:textId="77777777" w:rsidR="00BA38CB" w:rsidRDefault="00BA38CB" w:rsidP="006D01F7">
      <w:pPr>
        <w:spacing w:after="0" w:line="240" w:lineRule="auto"/>
        <w:ind w:left="379"/>
        <w:rPr>
          <w:rFonts w:ascii="Calibri" w:eastAsia="Times New Roman" w:hAnsi="Calibri" w:cs="Calibri"/>
        </w:rPr>
      </w:pPr>
    </w:p>
    <w:p w14:paraId="6DD533A1"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 xml:space="preserve">To the right of that are the </w:t>
      </w:r>
      <w:r w:rsidRPr="00A07A47">
        <w:rPr>
          <w:rFonts w:ascii="Calibri" w:eastAsia="Times New Roman" w:hAnsi="Calibri" w:cs="Calibri"/>
        </w:rPr>
        <w:t xml:space="preserve">options for the </w:t>
      </w:r>
      <w:r w:rsidRPr="006D01F7">
        <w:rPr>
          <w:rFonts w:ascii="Calibri" w:eastAsia="Times New Roman" w:hAnsi="Calibri" w:cs="Calibri"/>
          <w:i/>
        </w:rPr>
        <w:t>layer</w:t>
      </w:r>
      <w:r w:rsidRPr="00A07A47">
        <w:rPr>
          <w:rFonts w:ascii="Calibri" w:eastAsia="Times New Roman" w:hAnsi="Calibri" w:cs="Calibri"/>
        </w:rPr>
        <w:t xml:space="preserve">.  You create layers that show specific data on your map (like the number of graffiti requests).  You can combine layers on top of layers, and then build </w:t>
      </w:r>
      <w:r w:rsidRPr="006D01F7">
        <w:rPr>
          <w:rFonts w:ascii="Calibri" w:eastAsia="Times New Roman" w:hAnsi="Calibri" w:cs="Calibri"/>
          <w:i/>
        </w:rPr>
        <w:t>scenes</w:t>
      </w:r>
      <w:r w:rsidRPr="00A07A47">
        <w:rPr>
          <w:rFonts w:ascii="Calibri" w:eastAsia="Times New Roman" w:hAnsi="Calibri" w:cs="Calibri"/>
        </w:rPr>
        <w:t xml:space="preserve"> from those layers. </w:t>
      </w:r>
      <w:r>
        <w:rPr>
          <w:rFonts w:ascii="Calibri" w:eastAsia="Times New Roman" w:hAnsi="Calibri" w:cs="Calibri"/>
        </w:rPr>
        <w:t xml:space="preserve"> When you have a time dimension (such as something that happens every day, week, month, </w:t>
      </w:r>
      <w:proofErr w:type="spellStart"/>
      <w:r>
        <w:rPr>
          <w:rFonts w:ascii="Calibri" w:eastAsia="Times New Roman" w:hAnsi="Calibri" w:cs="Calibri"/>
        </w:rPr>
        <w:t>etc</w:t>
      </w:r>
      <w:proofErr w:type="spellEnd"/>
      <w:r>
        <w:rPr>
          <w:rFonts w:ascii="Calibri" w:eastAsia="Times New Roman" w:hAnsi="Calibri" w:cs="Calibri"/>
        </w:rPr>
        <w:t>), map s</w:t>
      </w:r>
      <w:r w:rsidRPr="00A07A47">
        <w:rPr>
          <w:rFonts w:ascii="Calibri" w:eastAsia="Times New Roman" w:hAnsi="Calibri" w:cs="Calibri"/>
        </w:rPr>
        <w:t xml:space="preserve">cenes are like scenes in a movie, with transition effects and all.  Then, you can combine scenes into a tour.  </w:t>
      </w:r>
      <w:r w:rsidR="00865980">
        <w:rPr>
          <w:rFonts w:ascii="Calibri" w:eastAsia="Times New Roman" w:hAnsi="Calibri" w:cs="Calibri"/>
        </w:rPr>
        <w:t>H</w:t>
      </w:r>
      <w:r>
        <w:rPr>
          <w:rFonts w:ascii="Calibri" w:eastAsia="Times New Roman" w:hAnsi="Calibri" w:cs="Calibri"/>
        </w:rPr>
        <w:t>ere we only have spatial data.</w:t>
      </w:r>
    </w:p>
    <w:p w14:paraId="272A9509" w14:textId="77777777" w:rsidR="006D01F7" w:rsidRDefault="006D01F7" w:rsidP="006D01F7">
      <w:pPr>
        <w:spacing w:after="0" w:line="240" w:lineRule="auto"/>
        <w:ind w:left="379"/>
        <w:rPr>
          <w:rFonts w:ascii="Calibri" w:eastAsia="Times New Roman" w:hAnsi="Calibri" w:cs="Calibri"/>
        </w:rPr>
      </w:pPr>
    </w:p>
    <w:p w14:paraId="27A44354" w14:textId="77777777" w:rsidR="006D01F7" w:rsidRDefault="006D01F7" w:rsidP="006D01F7">
      <w:pPr>
        <w:spacing w:after="0" w:line="240" w:lineRule="auto"/>
        <w:ind w:left="379"/>
        <w:rPr>
          <w:rFonts w:ascii="Calibri" w:eastAsia="Times New Roman" w:hAnsi="Calibri" w:cs="Calibri"/>
        </w:rPr>
      </w:pPr>
      <w:r>
        <w:rPr>
          <w:rFonts w:ascii="Calibri" w:eastAsia="Times New Roman" w:hAnsi="Calibri" w:cs="Calibri"/>
        </w:rPr>
        <w:t>The first decision you need to make is the type of map we want to create.  We can choose a column chart, a stacked column chart, a bubble chart, a heat map, a shaded region, even add a custom map type.  Let’s start with a stacked column chart so that we can have a column whose height represents the median income for the state.</w:t>
      </w:r>
    </w:p>
    <w:p w14:paraId="63B7A4D0" w14:textId="77777777" w:rsidR="006D01F7" w:rsidRPr="00A07A47" w:rsidRDefault="006D01F7" w:rsidP="006D01F7">
      <w:pPr>
        <w:spacing w:after="0" w:line="240" w:lineRule="auto"/>
        <w:ind w:left="379"/>
        <w:rPr>
          <w:rFonts w:ascii="Calibri" w:eastAsia="Times New Roman" w:hAnsi="Calibri" w:cs="Calibri"/>
        </w:rPr>
      </w:pPr>
    </w:p>
    <w:p w14:paraId="173A9B5A" w14:textId="77777777"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The</w:t>
      </w:r>
      <w:r w:rsidRPr="00A07A47">
        <w:rPr>
          <w:rFonts w:ascii="Calibri" w:eastAsia="Times New Roman" w:hAnsi="Calibri" w:cs="Calibri"/>
        </w:rPr>
        <w:t xml:space="preserve"> </w:t>
      </w:r>
      <w:r>
        <w:rPr>
          <w:rFonts w:ascii="Calibri" w:eastAsia="Times New Roman" w:hAnsi="Calibri" w:cs="Calibri"/>
        </w:rPr>
        <w:t xml:space="preserve">second </w:t>
      </w:r>
      <w:r w:rsidRPr="00A07A47">
        <w:rPr>
          <w:rFonts w:ascii="Calibri" w:eastAsia="Times New Roman" w:hAnsi="Calibri" w:cs="Calibri"/>
        </w:rPr>
        <w:t xml:space="preserve">decision you need to make is which fields in your table you want to use to denote location.  </w:t>
      </w:r>
      <w:r w:rsidR="00865980">
        <w:rPr>
          <w:rFonts w:ascii="Calibri" w:eastAsia="Times New Roman" w:hAnsi="Calibri" w:cs="Calibri"/>
        </w:rPr>
        <w:t>Excel Maps make it easy to do, but it</w:t>
      </w:r>
      <w:r w:rsidRPr="00A07A47">
        <w:rPr>
          <w:rFonts w:ascii="Calibri" w:eastAsia="Times New Roman" w:hAnsi="Calibri" w:cs="Calibri"/>
        </w:rPr>
        <w:t xml:space="preserve"> is a</w:t>
      </w:r>
      <w:r w:rsidR="00865980">
        <w:rPr>
          <w:rFonts w:ascii="Calibri" w:eastAsia="Times New Roman" w:hAnsi="Calibri" w:cs="Calibri"/>
        </w:rPr>
        <w:t>n important question to consider</w:t>
      </w:r>
      <w:r w:rsidRPr="00A07A47">
        <w:rPr>
          <w:rFonts w:ascii="Calibri" w:eastAsia="Times New Roman" w:hAnsi="Calibri" w:cs="Calibri"/>
        </w:rPr>
        <w:t xml:space="preserve">.  It relates to the question </w:t>
      </w:r>
      <w:r>
        <w:rPr>
          <w:rFonts w:ascii="Calibri" w:eastAsia="Times New Roman" w:hAnsi="Calibri" w:cs="Calibri"/>
        </w:rPr>
        <w:t>of what you</w:t>
      </w:r>
      <w:r w:rsidRPr="00A07A47">
        <w:rPr>
          <w:rFonts w:ascii="Calibri" w:eastAsia="Times New Roman" w:hAnsi="Calibri" w:cs="Calibri"/>
        </w:rPr>
        <w:t xml:space="preserve"> want your analysis to answer.  </w:t>
      </w:r>
      <w:r>
        <w:rPr>
          <w:rFonts w:ascii="Calibri" w:eastAsia="Times New Roman" w:hAnsi="Calibri" w:cs="Calibri"/>
        </w:rPr>
        <w:t xml:space="preserve">In our case, </w:t>
      </w:r>
      <w:r w:rsidR="00865980">
        <w:rPr>
          <w:rFonts w:ascii="Calibri" w:eastAsia="Times New Roman" w:hAnsi="Calibri" w:cs="Calibri"/>
        </w:rPr>
        <w:t xml:space="preserve">want to review data at the state level.   </w:t>
      </w:r>
      <w:r>
        <w:rPr>
          <w:rFonts w:ascii="Calibri" w:eastAsia="Times New Roman" w:hAnsi="Calibri" w:cs="Calibri"/>
        </w:rPr>
        <w:t xml:space="preserve">But </w:t>
      </w:r>
      <w:r w:rsidR="00865980">
        <w:rPr>
          <w:rFonts w:ascii="Calibri" w:eastAsia="Times New Roman" w:hAnsi="Calibri" w:cs="Calibri"/>
        </w:rPr>
        <w:t xml:space="preserve">Census is rich with </w:t>
      </w:r>
      <w:r>
        <w:rPr>
          <w:rFonts w:ascii="Calibri" w:eastAsia="Times New Roman" w:hAnsi="Calibri" w:cs="Calibri"/>
        </w:rPr>
        <w:t xml:space="preserve">data for cities, counties, metropolitan statistical areas, </w:t>
      </w:r>
      <w:r w:rsidR="00865980">
        <w:rPr>
          <w:rFonts w:ascii="Calibri" w:eastAsia="Times New Roman" w:hAnsi="Calibri" w:cs="Calibri"/>
        </w:rPr>
        <w:t xml:space="preserve">census tracts, </w:t>
      </w:r>
      <w:r>
        <w:rPr>
          <w:rFonts w:ascii="Calibri" w:eastAsia="Times New Roman" w:hAnsi="Calibri" w:cs="Calibri"/>
        </w:rPr>
        <w:t>etc.  Some datasets may even contain latitude/longitude coordinates.  Excel’s 3D maps can handle all of them.</w:t>
      </w:r>
    </w:p>
    <w:p w14:paraId="3E6692BA"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0017CAE8" w14:textId="77777777" w:rsidR="006D01F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xml:space="preserve">In this case, we are going to use </w:t>
      </w:r>
      <w:r>
        <w:rPr>
          <w:rFonts w:ascii="Calibri" w:eastAsia="Times New Roman" w:hAnsi="Calibri" w:cs="Calibri"/>
        </w:rPr>
        <w:t>the state data for median income</w:t>
      </w:r>
      <w:r w:rsidRPr="00A07A47">
        <w:rPr>
          <w:rFonts w:ascii="Calibri" w:eastAsia="Times New Roman" w:hAnsi="Calibri" w:cs="Calibri"/>
        </w:rPr>
        <w:t xml:space="preserve">.  </w:t>
      </w:r>
      <w:r>
        <w:rPr>
          <w:rFonts w:ascii="Calibri" w:eastAsia="Times New Roman" w:hAnsi="Calibri" w:cs="Calibri"/>
        </w:rPr>
        <w:t>Excel has already predicted that you want to use State, and that the field named State refers to a US state.  Go ahead and delete that by hitting the x next to it so you can see how to do this manually.</w:t>
      </w:r>
    </w:p>
    <w:p w14:paraId="2BCFD7E3" w14:textId="77777777" w:rsidR="008E3661" w:rsidRDefault="008E3661" w:rsidP="006D01F7">
      <w:pPr>
        <w:spacing w:after="0" w:line="240" w:lineRule="auto"/>
        <w:ind w:left="379"/>
        <w:rPr>
          <w:rFonts w:ascii="Calibri" w:eastAsia="Times New Roman" w:hAnsi="Calibri" w:cs="Calibri"/>
        </w:rPr>
      </w:pPr>
    </w:p>
    <w:p w14:paraId="5F99DC62" w14:textId="77777777" w:rsidR="006D01F7" w:rsidRDefault="006D01F7" w:rsidP="006D01F7">
      <w:pPr>
        <w:spacing w:after="0" w:line="240" w:lineRule="auto"/>
        <w:ind w:left="379"/>
        <w:rPr>
          <w:rFonts w:ascii="Calibri" w:eastAsia="Times New Roman" w:hAnsi="Calibri" w:cs="Calibri"/>
        </w:rPr>
      </w:pPr>
      <w:r>
        <w:rPr>
          <w:noProof/>
        </w:rPr>
        <w:lastRenderedPageBreak/>
        <w:drawing>
          <wp:inline distT="0" distB="0" distL="0" distR="0" wp14:anchorId="18B3EDC8" wp14:editId="49B5D072">
            <wp:extent cx="2980952" cy="885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0952" cy="885714"/>
                    </a:xfrm>
                    <a:prstGeom prst="rect">
                      <a:avLst/>
                    </a:prstGeom>
                  </pic:spPr>
                </pic:pic>
              </a:graphicData>
            </a:graphic>
          </wp:inline>
        </w:drawing>
      </w:r>
    </w:p>
    <w:p w14:paraId="2CA87691" w14:textId="77777777" w:rsidR="006D01F7" w:rsidRDefault="006D01F7" w:rsidP="006D01F7">
      <w:pPr>
        <w:spacing w:after="0" w:line="240" w:lineRule="auto"/>
        <w:ind w:left="379"/>
        <w:rPr>
          <w:rFonts w:ascii="Calibri" w:eastAsia="Times New Roman" w:hAnsi="Calibri" w:cs="Calibri"/>
        </w:rPr>
      </w:pPr>
    </w:p>
    <w:p w14:paraId="55D95FC8" w14:textId="77777777" w:rsidR="006D01F7" w:rsidRPr="00A07A47" w:rsidRDefault="006D01F7" w:rsidP="006D01F7">
      <w:pPr>
        <w:spacing w:after="0" w:line="240" w:lineRule="auto"/>
        <w:ind w:left="379"/>
        <w:rPr>
          <w:rFonts w:ascii="Calibri" w:eastAsia="Times New Roman" w:hAnsi="Calibri" w:cs="Calibri"/>
        </w:rPr>
      </w:pPr>
      <w:r>
        <w:rPr>
          <w:rFonts w:ascii="Calibri" w:eastAsia="Times New Roman" w:hAnsi="Calibri" w:cs="Calibri"/>
        </w:rPr>
        <w:t>You could add the geography field</w:t>
      </w:r>
      <w:r w:rsidR="0091443F">
        <w:rPr>
          <w:rFonts w:ascii="Calibri" w:eastAsia="Times New Roman" w:hAnsi="Calibri" w:cs="Calibri"/>
        </w:rPr>
        <w:t xml:space="preserve"> this way: </w:t>
      </w:r>
    </w:p>
    <w:p w14:paraId="0F3C63F6" w14:textId="77777777" w:rsidR="006D01F7" w:rsidRPr="00A07A47" w:rsidRDefault="006D01F7" w:rsidP="006D01F7">
      <w:pPr>
        <w:spacing w:after="0" w:line="240" w:lineRule="auto"/>
        <w:ind w:left="379"/>
        <w:rPr>
          <w:rFonts w:ascii="Calibri" w:eastAsia="Times New Roman" w:hAnsi="Calibri" w:cs="Calibri"/>
        </w:rPr>
      </w:pPr>
      <w:r w:rsidRPr="00A07A47">
        <w:rPr>
          <w:rFonts w:ascii="Calibri" w:eastAsia="Times New Roman" w:hAnsi="Calibri" w:cs="Calibri"/>
        </w:rPr>
        <w:t> </w:t>
      </w:r>
    </w:p>
    <w:p w14:paraId="1AD381DA" w14:textId="77777777" w:rsidR="006D01F7" w:rsidRPr="008D7CC4" w:rsidRDefault="006D01F7" w:rsidP="008D7CC4">
      <w:pPr>
        <w:ind w:left="720"/>
        <w:rPr>
          <w:i/>
        </w:rPr>
      </w:pPr>
      <w:r w:rsidRPr="008D7CC4">
        <w:rPr>
          <w:i/>
        </w:rPr>
        <w:t>In the Location box of the Layer options, choose +Add Field, and add State</w:t>
      </w:r>
      <w:r w:rsidR="0091443F" w:rsidRPr="008D7CC4">
        <w:rPr>
          <w:i/>
        </w:rPr>
        <w:t xml:space="preserve"> from the Median Income table</w:t>
      </w:r>
    </w:p>
    <w:p w14:paraId="3F29457D" w14:textId="77777777" w:rsidR="0091443F" w:rsidRPr="00A07A47" w:rsidRDefault="0091443F" w:rsidP="006D01F7">
      <w:pPr>
        <w:spacing w:after="0" w:line="240" w:lineRule="auto"/>
        <w:ind w:left="919"/>
        <w:rPr>
          <w:rFonts w:ascii="Calibri" w:eastAsia="Times New Roman" w:hAnsi="Calibri" w:cs="Calibri"/>
        </w:rPr>
      </w:pPr>
    </w:p>
    <w:p w14:paraId="2D5B9637" w14:textId="77777777" w:rsidR="006D01F7" w:rsidRDefault="006D01F7" w:rsidP="00B61437">
      <w:pPr>
        <w:spacing w:after="0" w:line="240" w:lineRule="auto"/>
        <w:ind w:left="379"/>
        <w:rPr>
          <w:rFonts w:ascii="Calibri" w:eastAsia="Times New Roman" w:hAnsi="Calibri" w:cs="Calibri"/>
        </w:rPr>
      </w:pPr>
      <w:r>
        <w:rPr>
          <w:rFonts w:ascii="Calibri" w:eastAsia="Times New Roman" w:hAnsi="Calibri" w:cs="Calibri"/>
        </w:rPr>
        <w:t xml:space="preserve">Now, </w:t>
      </w:r>
      <w:r w:rsidR="0091443F">
        <w:rPr>
          <w:rFonts w:ascii="Calibri" w:eastAsia="Times New Roman" w:hAnsi="Calibri" w:cs="Calibri"/>
        </w:rPr>
        <w:t>let’s add data to represent the height of that column.</w:t>
      </w:r>
    </w:p>
    <w:p w14:paraId="2D9E9299" w14:textId="77777777" w:rsidR="0091443F" w:rsidRPr="008D7CC4" w:rsidRDefault="0091443F" w:rsidP="008D7CC4">
      <w:pPr>
        <w:ind w:left="720"/>
        <w:rPr>
          <w:i/>
        </w:rPr>
      </w:pPr>
      <w:r w:rsidRPr="008D7CC4">
        <w:rPr>
          <w:i/>
        </w:rPr>
        <w:t>In the Location box of the Layer options, choose +Add Field, and add State from the Median Income table</w:t>
      </w:r>
    </w:p>
    <w:p w14:paraId="376AD086" w14:textId="77777777" w:rsidR="0091443F" w:rsidRDefault="0091443F" w:rsidP="00B61437">
      <w:pPr>
        <w:spacing w:after="0" w:line="240" w:lineRule="auto"/>
        <w:ind w:left="379"/>
        <w:rPr>
          <w:rFonts w:ascii="Calibri" w:eastAsia="Times New Roman" w:hAnsi="Calibri" w:cs="Calibri"/>
        </w:rPr>
      </w:pPr>
      <w:r>
        <w:rPr>
          <w:noProof/>
        </w:rPr>
        <w:drawing>
          <wp:inline distT="0" distB="0" distL="0" distR="0" wp14:anchorId="5F0A877E" wp14:editId="31FCE40F">
            <wp:extent cx="4119899" cy="26664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174" cy="2669904"/>
                    </a:xfrm>
                    <a:prstGeom prst="rect">
                      <a:avLst/>
                    </a:prstGeom>
                  </pic:spPr>
                </pic:pic>
              </a:graphicData>
            </a:graphic>
          </wp:inline>
        </w:drawing>
      </w:r>
    </w:p>
    <w:p w14:paraId="17CE6F76" w14:textId="77777777" w:rsidR="00C17936" w:rsidRDefault="00C17936" w:rsidP="00B61437">
      <w:pPr>
        <w:spacing w:after="0" w:line="240" w:lineRule="auto"/>
        <w:ind w:left="379"/>
        <w:rPr>
          <w:rFonts w:ascii="Calibri" w:eastAsia="Times New Roman" w:hAnsi="Calibri" w:cs="Calibri"/>
        </w:rPr>
      </w:pPr>
    </w:p>
    <w:p w14:paraId="6596BFFB" w14:textId="77777777" w:rsidR="00C17936" w:rsidRPr="00A07A47" w:rsidRDefault="00C17936" w:rsidP="00B61437">
      <w:pPr>
        <w:spacing w:after="0" w:line="240" w:lineRule="auto"/>
        <w:ind w:left="379"/>
        <w:rPr>
          <w:rFonts w:ascii="Calibri" w:eastAsia="Times New Roman" w:hAnsi="Calibri" w:cs="Calibri"/>
        </w:rPr>
      </w:pPr>
    </w:p>
    <w:p w14:paraId="634FF046" w14:textId="77777777" w:rsidR="0091443F" w:rsidRDefault="0091443F" w:rsidP="00B61437">
      <w:pPr>
        <w:spacing w:after="0" w:line="240" w:lineRule="auto"/>
        <w:ind w:left="379"/>
        <w:rPr>
          <w:rFonts w:ascii="Calibri" w:eastAsia="Times New Roman" w:hAnsi="Calibri" w:cs="Calibri"/>
        </w:rPr>
      </w:pPr>
      <w:r>
        <w:rPr>
          <w:rFonts w:ascii="Calibri" w:eastAsia="Times New Roman" w:hAnsi="Calibri" w:cs="Calibri"/>
        </w:rPr>
        <w:t xml:space="preserve">Just as with tables, it is always a best practice to name your layers. </w:t>
      </w:r>
      <w:r w:rsidR="006F54E2">
        <w:rPr>
          <w:rFonts w:ascii="Calibri" w:eastAsia="Times New Roman" w:hAnsi="Calibri" w:cs="Calibri"/>
        </w:rPr>
        <w:t xml:space="preserve"> Whatever you name your layer will also show up in a legend that gets created automatically for you. </w:t>
      </w:r>
      <w:r>
        <w:rPr>
          <w:rFonts w:ascii="Calibri" w:eastAsia="Times New Roman" w:hAnsi="Calibri" w:cs="Calibri"/>
        </w:rPr>
        <w:t xml:space="preserve"> In the upper part of the box, click on the pencil to the right of the label Layer 1 and give it a meaningful name.  We can call it Median Income:</w:t>
      </w:r>
    </w:p>
    <w:p w14:paraId="0CC1A372" w14:textId="77777777" w:rsidR="0091443F" w:rsidRDefault="0091443F" w:rsidP="00B61437">
      <w:pPr>
        <w:spacing w:after="0" w:line="240" w:lineRule="auto"/>
        <w:ind w:left="379"/>
        <w:rPr>
          <w:noProof/>
        </w:rPr>
      </w:pPr>
    </w:p>
    <w:p w14:paraId="7BA8031C" w14:textId="77777777" w:rsidR="0091443F" w:rsidRDefault="0091443F" w:rsidP="00B61437">
      <w:pPr>
        <w:spacing w:after="0" w:line="240" w:lineRule="auto"/>
        <w:ind w:left="379"/>
        <w:rPr>
          <w:rFonts w:ascii="Calibri" w:eastAsia="Times New Roman" w:hAnsi="Calibri" w:cs="Calibri"/>
        </w:rPr>
      </w:pPr>
      <w:r>
        <w:rPr>
          <w:noProof/>
        </w:rPr>
        <w:lastRenderedPageBreak/>
        <w:drawing>
          <wp:inline distT="0" distB="0" distL="0" distR="0" wp14:anchorId="4DC5F3E2" wp14:editId="3E29F62D">
            <wp:extent cx="2233872" cy="207014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7895" b="51063"/>
                    <a:stretch/>
                  </pic:blipFill>
                  <pic:spPr bwMode="auto">
                    <a:xfrm>
                      <a:off x="0" y="0"/>
                      <a:ext cx="2237184" cy="2073216"/>
                    </a:xfrm>
                    <a:prstGeom prst="rect">
                      <a:avLst/>
                    </a:prstGeom>
                    <a:ln>
                      <a:noFill/>
                    </a:ln>
                    <a:extLst>
                      <a:ext uri="{53640926-AAD7-44D8-BBD7-CCE9431645EC}">
                        <a14:shadowObscured xmlns:a14="http://schemas.microsoft.com/office/drawing/2010/main"/>
                      </a:ext>
                    </a:extLst>
                  </pic:spPr>
                </pic:pic>
              </a:graphicData>
            </a:graphic>
          </wp:inline>
        </w:drawing>
      </w:r>
    </w:p>
    <w:p w14:paraId="778C39F0" w14:textId="77777777" w:rsidR="008E3661" w:rsidRDefault="008E3661" w:rsidP="0091443F">
      <w:pPr>
        <w:spacing w:after="0" w:line="240" w:lineRule="auto"/>
        <w:ind w:left="379"/>
        <w:rPr>
          <w:rFonts w:ascii="Calibri" w:eastAsia="Times New Roman" w:hAnsi="Calibri" w:cs="Calibri"/>
        </w:rPr>
      </w:pPr>
    </w:p>
    <w:p w14:paraId="59979443" w14:textId="77777777"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To make it obvious which state is which, use Map Labels:</w:t>
      </w:r>
    </w:p>
    <w:p w14:paraId="271FB3B8" w14:textId="77777777" w:rsidR="0091443F" w:rsidRPr="000270F7" w:rsidRDefault="0091443F" w:rsidP="000270F7">
      <w:pPr>
        <w:spacing w:after="0" w:line="240" w:lineRule="auto"/>
        <w:ind w:left="919"/>
        <w:rPr>
          <w:rFonts w:ascii="Calibri" w:eastAsia="Times New Roman" w:hAnsi="Calibri" w:cs="Calibri"/>
          <w:i/>
          <w:iCs/>
        </w:rPr>
      </w:pPr>
      <w:r w:rsidRPr="000270F7">
        <w:rPr>
          <w:rFonts w:ascii="Calibri" w:eastAsia="Times New Roman" w:hAnsi="Calibri" w:cs="Calibri"/>
          <w:i/>
          <w:iCs/>
        </w:rPr>
        <w:t>Click on Map Labels from the ribbon</w:t>
      </w:r>
    </w:p>
    <w:p w14:paraId="063E6A78" w14:textId="77777777" w:rsidR="0091443F" w:rsidRPr="0091443F" w:rsidRDefault="0091443F" w:rsidP="0091443F">
      <w:pPr>
        <w:spacing w:after="0" w:line="240" w:lineRule="auto"/>
        <w:ind w:left="379"/>
        <w:rPr>
          <w:rFonts w:ascii="Calibri" w:eastAsia="Times New Roman" w:hAnsi="Calibri" w:cs="Calibri"/>
          <w:i/>
        </w:rPr>
      </w:pPr>
    </w:p>
    <w:p w14:paraId="23874228" w14:textId="77777777" w:rsidR="0091443F"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xml:space="preserve">Take a few minutes to explore this map.  </w:t>
      </w:r>
    </w:p>
    <w:p w14:paraId="1701B3BA" w14:textId="77777777" w:rsidR="006F54E2" w:rsidRPr="00A07A47" w:rsidRDefault="006F54E2" w:rsidP="0091443F">
      <w:pPr>
        <w:spacing w:after="0" w:line="240" w:lineRule="auto"/>
        <w:ind w:left="379"/>
        <w:rPr>
          <w:rFonts w:ascii="Calibri" w:eastAsia="Times New Roman" w:hAnsi="Calibri" w:cs="Calibri"/>
        </w:rPr>
      </w:pPr>
    </w:p>
    <w:p w14:paraId="3758AD14" w14:textId="77777777" w:rsidR="0091443F" w:rsidRPr="008D7CC4" w:rsidRDefault="0091443F" w:rsidP="008D7CC4">
      <w:pPr>
        <w:ind w:left="720"/>
        <w:rPr>
          <w:i/>
        </w:rPr>
      </w:pPr>
      <w:r w:rsidRPr="008D7CC4">
        <w:rPr>
          <w:i/>
        </w:rPr>
        <w:t>Zoom in using the mouse wheel or using the + and - buttons</w:t>
      </w:r>
    </w:p>
    <w:p w14:paraId="5FF4AF2E" w14:textId="77777777" w:rsidR="0091443F" w:rsidRPr="008D7CC4" w:rsidRDefault="0091443F" w:rsidP="008D7CC4">
      <w:pPr>
        <w:ind w:left="720"/>
        <w:rPr>
          <w:i/>
        </w:rPr>
      </w:pPr>
      <w:r w:rsidRPr="008D7CC4">
        <w:rPr>
          <w:i/>
        </w:rPr>
        <w:t>Tilt up and down using the arrows</w:t>
      </w:r>
    </w:p>
    <w:p w14:paraId="48F16C86" w14:textId="77777777" w:rsidR="0091443F" w:rsidRPr="008D7CC4" w:rsidRDefault="0091443F" w:rsidP="008D7CC4">
      <w:pPr>
        <w:ind w:left="720"/>
        <w:rPr>
          <w:i/>
        </w:rPr>
      </w:pPr>
      <w:r w:rsidRPr="008D7CC4">
        <w:rPr>
          <w:i/>
        </w:rPr>
        <w:t>Generally explore the map by moving around</w:t>
      </w:r>
    </w:p>
    <w:p w14:paraId="70DD3156" w14:textId="77777777" w:rsidR="0091443F" w:rsidRPr="00A07A47" w:rsidRDefault="0091443F" w:rsidP="0091443F">
      <w:pPr>
        <w:spacing w:after="0" w:line="240" w:lineRule="auto"/>
        <w:ind w:left="379"/>
        <w:rPr>
          <w:rFonts w:ascii="Calibri" w:eastAsia="Times New Roman" w:hAnsi="Calibri" w:cs="Calibri"/>
        </w:rPr>
      </w:pPr>
      <w:r w:rsidRPr="00A07A47">
        <w:rPr>
          <w:rFonts w:ascii="Calibri" w:eastAsia="Times New Roman" w:hAnsi="Calibri" w:cs="Calibri"/>
        </w:rPr>
        <w:t> </w:t>
      </w:r>
    </w:p>
    <w:p w14:paraId="70BA9638" w14:textId="77777777" w:rsidR="0091443F" w:rsidRDefault="005A3FC4" w:rsidP="005A3FC4">
      <w:pPr>
        <w:spacing w:after="0" w:line="240" w:lineRule="auto"/>
        <w:ind w:left="379"/>
        <w:rPr>
          <w:rFonts w:ascii="Calibri" w:eastAsia="Times New Roman" w:hAnsi="Calibri" w:cs="Calibri"/>
        </w:rPr>
      </w:pPr>
      <w:r>
        <w:rPr>
          <w:rFonts w:ascii="Calibri" w:eastAsia="Times New Roman" w:hAnsi="Calibri" w:cs="Calibri"/>
        </w:rPr>
        <w:t xml:space="preserve">When you hover over one of the data points, you see text from that data point in the form of what is called a custom card.  </w:t>
      </w:r>
      <w:r w:rsidR="006F54E2">
        <w:rPr>
          <w:rFonts w:ascii="Calibri" w:eastAsia="Times New Roman" w:hAnsi="Calibri" w:cs="Calibri"/>
        </w:rPr>
        <w:t xml:space="preserve">You can create custom cards that show all kinds of data.  </w:t>
      </w:r>
      <w:r>
        <w:rPr>
          <w:rFonts w:ascii="Calibri" w:eastAsia="Times New Roman" w:hAnsi="Calibri" w:cs="Calibri"/>
        </w:rPr>
        <w:t xml:space="preserve">You can also add your own annotations.  Let’s annotate Mississippi and point out that it has the highest median household income. </w:t>
      </w:r>
    </w:p>
    <w:p w14:paraId="4121C46D" w14:textId="77777777" w:rsidR="006F54E2" w:rsidRDefault="006F54E2" w:rsidP="005A3FC4">
      <w:pPr>
        <w:spacing w:after="0" w:line="240" w:lineRule="auto"/>
        <w:ind w:left="379"/>
        <w:rPr>
          <w:rFonts w:ascii="Calibri" w:eastAsia="Times New Roman" w:hAnsi="Calibri" w:cs="Calibri"/>
        </w:rPr>
      </w:pPr>
    </w:p>
    <w:p w14:paraId="47795A98" w14:textId="77777777" w:rsidR="005A3FC4" w:rsidRPr="008D7CC4" w:rsidRDefault="005A3FC4" w:rsidP="008D7CC4">
      <w:pPr>
        <w:ind w:left="720"/>
        <w:rPr>
          <w:i/>
        </w:rPr>
      </w:pPr>
      <w:r w:rsidRPr="008D7CC4">
        <w:rPr>
          <w:i/>
        </w:rPr>
        <w:t>Right click on the column in Mississippi and choose Add annotation</w:t>
      </w:r>
    </w:p>
    <w:p w14:paraId="1595609F" w14:textId="77777777" w:rsidR="005A3FC4" w:rsidRPr="008D7CC4" w:rsidRDefault="005A3FC4" w:rsidP="008D7CC4">
      <w:pPr>
        <w:ind w:left="720"/>
        <w:rPr>
          <w:i/>
        </w:rPr>
      </w:pPr>
      <w:r w:rsidRPr="008D7CC4">
        <w:rPr>
          <w:i/>
        </w:rPr>
        <w:t>In Title, type Highest Median Income</w:t>
      </w:r>
    </w:p>
    <w:p w14:paraId="1EA880B7" w14:textId="77777777" w:rsidR="005A3FC4" w:rsidRPr="008D7CC4" w:rsidRDefault="005A3FC4" w:rsidP="008D7CC4">
      <w:pPr>
        <w:ind w:left="720"/>
        <w:rPr>
          <w:i/>
        </w:rPr>
      </w:pPr>
      <w:r w:rsidRPr="008D7CC4">
        <w:rPr>
          <w:i/>
        </w:rPr>
        <w:t xml:space="preserve">In description, note that you can type anything you want, add a field, or insert an image. </w:t>
      </w:r>
    </w:p>
    <w:p w14:paraId="415EB4DD" w14:textId="77777777" w:rsidR="005A3FC4" w:rsidRPr="008D7CC4" w:rsidRDefault="005A3FC4" w:rsidP="008D7CC4">
      <w:pPr>
        <w:ind w:left="720"/>
        <w:rPr>
          <w:i/>
        </w:rPr>
      </w:pPr>
      <w:r w:rsidRPr="008D7CC4">
        <w:rPr>
          <w:i/>
        </w:rPr>
        <w:t>Here we will add a field</w:t>
      </w:r>
      <w:r w:rsidR="000270F7" w:rsidRPr="008D7CC4">
        <w:rPr>
          <w:i/>
        </w:rPr>
        <w:t>, and select both data points.</w:t>
      </w:r>
    </w:p>
    <w:p w14:paraId="694D4797" w14:textId="77777777" w:rsidR="005A3FC4" w:rsidRDefault="005A3FC4" w:rsidP="005A3FC4">
      <w:pPr>
        <w:spacing w:after="0" w:line="240" w:lineRule="auto"/>
        <w:ind w:left="379"/>
        <w:rPr>
          <w:rFonts w:ascii="Calibri" w:eastAsia="Times New Roman" w:hAnsi="Calibri" w:cs="Calibri"/>
        </w:rPr>
      </w:pPr>
    </w:p>
    <w:p w14:paraId="54C06CBB" w14:textId="77777777" w:rsidR="0091443F" w:rsidRDefault="000270F7" w:rsidP="0091443F">
      <w:pPr>
        <w:spacing w:after="0" w:line="240" w:lineRule="auto"/>
        <w:ind w:left="379"/>
        <w:rPr>
          <w:rFonts w:ascii="Calibri" w:eastAsia="Times New Roman" w:hAnsi="Calibri" w:cs="Calibri"/>
        </w:rPr>
      </w:pPr>
      <w:r>
        <w:rPr>
          <w:rFonts w:ascii="Calibri" w:eastAsia="Times New Roman" w:hAnsi="Calibri" w:cs="Calibri"/>
        </w:rPr>
        <w:t>Feel free to add other annotation.</w:t>
      </w:r>
      <w:r w:rsidR="00BA38CB">
        <w:rPr>
          <w:rFonts w:ascii="Calibri" w:eastAsia="Times New Roman" w:hAnsi="Calibri" w:cs="Calibri"/>
        </w:rPr>
        <w:t xml:space="preserve">  </w:t>
      </w:r>
      <w:r w:rsidR="0091443F">
        <w:rPr>
          <w:rFonts w:ascii="Calibri" w:eastAsia="Times New Roman" w:hAnsi="Calibri" w:cs="Calibri"/>
        </w:rPr>
        <w:t>Let’s add a second layer with a different chart type, this one a shaded region chart.</w:t>
      </w:r>
    </w:p>
    <w:p w14:paraId="75182BF4" w14:textId="77777777" w:rsidR="0091443F" w:rsidRPr="00A07A47" w:rsidRDefault="0091443F" w:rsidP="0091443F">
      <w:pPr>
        <w:spacing w:after="0" w:line="240" w:lineRule="auto"/>
        <w:ind w:left="379"/>
        <w:rPr>
          <w:rFonts w:ascii="Calibri" w:eastAsia="Times New Roman" w:hAnsi="Calibri" w:cs="Calibri"/>
        </w:rPr>
      </w:pPr>
    </w:p>
    <w:p w14:paraId="3B5B30AB" w14:textId="77777777" w:rsidR="00BD20D5" w:rsidRPr="008D7CC4" w:rsidRDefault="0091443F" w:rsidP="008D7CC4">
      <w:pPr>
        <w:ind w:left="720"/>
        <w:rPr>
          <w:i/>
        </w:rPr>
      </w:pPr>
      <w:r w:rsidRPr="008D7CC4">
        <w:rPr>
          <w:i/>
        </w:rPr>
        <w:t>Click on the Add Layer button to get your next layer.  Note that the first layer will still be visible (unless you click on the little eye ico</w:t>
      </w:r>
      <w:r w:rsidR="000270F7" w:rsidRPr="008D7CC4">
        <w:rPr>
          <w:i/>
        </w:rPr>
        <w:t>n next to the layer name).</w:t>
      </w:r>
    </w:p>
    <w:p w14:paraId="3466E1DE" w14:textId="77777777" w:rsidR="00BD20D5" w:rsidRPr="008D7CC4" w:rsidRDefault="00BD20D5" w:rsidP="008D7CC4">
      <w:pPr>
        <w:ind w:left="720"/>
        <w:rPr>
          <w:i/>
        </w:rPr>
      </w:pPr>
      <w:r w:rsidRPr="008D7CC4">
        <w:rPr>
          <w:i/>
        </w:rPr>
        <w:t xml:space="preserve">In the Location box of the Layer options, choose +Add Field, and add State from the Education </w:t>
      </w:r>
      <w:r w:rsidR="000270F7" w:rsidRPr="008D7CC4">
        <w:rPr>
          <w:i/>
        </w:rPr>
        <w:t>table</w:t>
      </w:r>
    </w:p>
    <w:p w14:paraId="69F3E201" w14:textId="77777777" w:rsidR="00BD20D5" w:rsidRPr="008D7CC4" w:rsidRDefault="00BD20D5" w:rsidP="008D7CC4">
      <w:pPr>
        <w:ind w:left="720"/>
        <w:rPr>
          <w:i/>
        </w:rPr>
      </w:pPr>
      <w:r w:rsidRPr="008D7CC4">
        <w:rPr>
          <w:i/>
        </w:rPr>
        <w:t xml:space="preserve">Change the chart type to the Shaded Region chart </w:t>
      </w:r>
    </w:p>
    <w:p w14:paraId="4C3230D5" w14:textId="77777777" w:rsidR="00BD20D5" w:rsidRDefault="00BD20D5" w:rsidP="00BD20D5">
      <w:pPr>
        <w:spacing w:after="0" w:line="240" w:lineRule="auto"/>
        <w:ind w:left="919"/>
        <w:rPr>
          <w:rFonts w:ascii="Calibri" w:eastAsia="Times New Roman" w:hAnsi="Calibri" w:cs="Calibri"/>
          <w:i/>
          <w:iCs/>
        </w:rPr>
      </w:pPr>
    </w:p>
    <w:p w14:paraId="3C882782" w14:textId="77777777" w:rsidR="00BD20D5" w:rsidRDefault="00BD20D5" w:rsidP="00BD20D5">
      <w:pPr>
        <w:spacing w:after="0" w:line="240" w:lineRule="auto"/>
        <w:ind w:left="919"/>
        <w:rPr>
          <w:rFonts w:ascii="Calibri" w:eastAsia="Times New Roman" w:hAnsi="Calibri" w:cs="Calibri"/>
          <w:i/>
          <w:iCs/>
        </w:rPr>
      </w:pPr>
      <w:r>
        <w:rPr>
          <w:noProof/>
        </w:rPr>
        <w:lastRenderedPageBreak/>
        <w:drawing>
          <wp:inline distT="0" distB="0" distL="0" distR="0" wp14:anchorId="6AD5E45A" wp14:editId="2AA63FE4">
            <wp:extent cx="3349019" cy="3327343"/>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5040" cy="3333325"/>
                    </a:xfrm>
                    <a:prstGeom prst="rect">
                      <a:avLst/>
                    </a:prstGeom>
                  </pic:spPr>
                </pic:pic>
              </a:graphicData>
            </a:graphic>
          </wp:inline>
        </w:drawing>
      </w:r>
    </w:p>
    <w:p w14:paraId="4E606EAF" w14:textId="77777777" w:rsidR="00BD20D5" w:rsidRDefault="00BD20D5" w:rsidP="00BD20D5">
      <w:pPr>
        <w:spacing w:after="0" w:line="240" w:lineRule="auto"/>
        <w:ind w:left="919"/>
        <w:rPr>
          <w:rFonts w:ascii="Calibri" w:eastAsia="Times New Roman" w:hAnsi="Calibri" w:cs="Calibri"/>
          <w:i/>
          <w:iCs/>
        </w:rPr>
      </w:pPr>
    </w:p>
    <w:p w14:paraId="6482FBD9" w14:textId="77777777" w:rsidR="0091443F" w:rsidRPr="00A07A47" w:rsidRDefault="0091443F" w:rsidP="0091443F">
      <w:pPr>
        <w:spacing w:after="0" w:line="240" w:lineRule="auto"/>
        <w:ind w:left="919"/>
        <w:rPr>
          <w:rFonts w:ascii="Calibri" w:eastAsia="Times New Roman" w:hAnsi="Calibri" w:cs="Calibri"/>
        </w:rPr>
      </w:pPr>
    </w:p>
    <w:p w14:paraId="1004B097" w14:textId="77777777" w:rsidR="0091443F" w:rsidRDefault="0091443F" w:rsidP="0091443F">
      <w:pPr>
        <w:spacing w:after="0" w:line="240" w:lineRule="auto"/>
        <w:ind w:left="379"/>
        <w:rPr>
          <w:rFonts w:ascii="Calibri" w:eastAsia="Times New Roman" w:hAnsi="Calibri" w:cs="Calibri"/>
        </w:rPr>
      </w:pPr>
      <w:r>
        <w:rPr>
          <w:rFonts w:ascii="Calibri" w:eastAsia="Times New Roman" w:hAnsi="Calibri" w:cs="Calibri"/>
        </w:rPr>
        <w:t xml:space="preserve">Now, let’s add data to represent the </w:t>
      </w:r>
      <w:r w:rsidR="00BD20D5">
        <w:rPr>
          <w:rFonts w:ascii="Calibri" w:eastAsia="Times New Roman" w:hAnsi="Calibri" w:cs="Calibri"/>
        </w:rPr>
        <w:t>shading within the region</w:t>
      </w:r>
      <w:r>
        <w:rPr>
          <w:rFonts w:ascii="Calibri" w:eastAsia="Times New Roman" w:hAnsi="Calibri" w:cs="Calibri"/>
        </w:rPr>
        <w:t>.</w:t>
      </w:r>
    </w:p>
    <w:p w14:paraId="1EF754E5" w14:textId="77777777" w:rsidR="006F54E2" w:rsidRDefault="006F54E2" w:rsidP="0091443F">
      <w:pPr>
        <w:spacing w:after="0" w:line="240" w:lineRule="auto"/>
        <w:ind w:left="379"/>
        <w:rPr>
          <w:rFonts w:ascii="Calibri" w:eastAsia="Times New Roman" w:hAnsi="Calibri" w:cs="Calibri"/>
        </w:rPr>
      </w:pPr>
    </w:p>
    <w:p w14:paraId="118085F9" w14:textId="77777777" w:rsidR="0091443F" w:rsidRPr="008D7CC4" w:rsidRDefault="0091443F" w:rsidP="008D7CC4">
      <w:pPr>
        <w:ind w:left="720"/>
        <w:rPr>
          <w:i/>
        </w:rPr>
      </w:pPr>
      <w:r w:rsidRPr="008D7CC4">
        <w:rPr>
          <w:i/>
        </w:rPr>
        <w:t xml:space="preserve">In the </w:t>
      </w:r>
      <w:r w:rsidR="00BD20D5" w:rsidRPr="008D7CC4">
        <w:rPr>
          <w:i/>
        </w:rPr>
        <w:t>Value</w:t>
      </w:r>
      <w:r w:rsidRPr="008D7CC4">
        <w:rPr>
          <w:i/>
        </w:rPr>
        <w:t xml:space="preserve"> box of the Layer options</w:t>
      </w:r>
      <w:r w:rsidR="00BD20D5" w:rsidRPr="008D7CC4">
        <w:rPr>
          <w:i/>
        </w:rPr>
        <w:t>, drag Percent Completed HS into the value field</w:t>
      </w:r>
    </w:p>
    <w:p w14:paraId="0AA05E74" w14:textId="77777777" w:rsidR="006F54E2" w:rsidRDefault="006F54E2" w:rsidP="0091443F">
      <w:pPr>
        <w:spacing w:after="0" w:line="240" w:lineRule="auto"/>
        <w:ind w:left="919"/>
        <w:rPr>
          <w:rFonts w:ascii="Calibri" w:eastAsia="Times New Roman" w:hAnsi="Calibri" w:cs="Calibri"/>
          <w:i/>
          <w:iCs/>
        </w:rPr>
      </w:pPr>
    </w:p>
    <w:p w14:paraId="45543612" w14:textId="77777777" w:rsidR="00BD20D5" w:rsidRDefault="00BD20D5" w:rsidP="00BD20D5">
      <w:pPr>
        <w:spacing w:after="0" w:line="240" w:lineRule="auto"/>
        <w:ind w:left="379"/>
        <w:rPr>
          <w:rFonts w:ascii="Calibri" w:eastAsia="Times New Roman" w:hAnsi="Calibri" w:cs="Calibri"/>
        </w:rPr>
      </w:pPr>
      <w:r>
        <w:rPr>
          <w:rFonts w:ascii="Calibri" w:eastAsia="Times New Roman" w:hAnsi="Calibri" w:cs="Calibri"/>
        </w:rPr>
        <w:t xml:space="preserve">You now have a visualization that shows you which states have a relatively higher percentage of people completing high school.  But you can make it even more clear.  </w:t>
      </w:r>
    </w:p>
    <w:p w14:paraId="4AAB37A4" w14:textId="77777777" w:rsidR="00BD20D5" w:rsidRDefault="00BD20D5" w:rsidP="00BD20D5">
      <w:pPr>
        <w:spacing w:after="0" w:line="240" w:lineRule="auto"/>
        <w:ind w:left="379"/>
        <w:rPr>
          <w:rFonts w:ascii="Calibri" w:eastAsia="Times New Roman" w:hAnsi="Calibri" w:cs="Calibri"/>
        </w:rPr>
      </w:pPr>
    </w:p>
    <w:p w14:paraId="25826605" w14:textId="77777777" w:rsidR="00BD20D5" w:rsidRPr="008D7CC4" w:rsidRDefault="00BD20D5" w:rsidP="008D7CC4">
      <w:pPr>
        <w:ind w:left="720"/>
        <w:rPr>
          <w:i/>
        </w:rPr>
      </w:pPr>
      <w:r w:rsidRPr="008D7CC4">
        <w:rPr>
          <w:i/>
        </w:rPr>
        <w:t>Click on Layer Options and change the color scale to 20%</w:t>
      </w:r>
    </w:p>
    <w:p w14:paraId="1690A6AF" w14:textId="77777777" w:rsidR="00BD20D5" w:rsidRPr="008D7CC4" w:rsidRDefault="00BD20D5" w:rsidP="008D7CC4">
      <w:pPr>
        <w:ind w:left="720"/>
        <w:rPr>
          <w:i/>
        </w:rPr>
      </w:pPr>
      <w:r w:rsidRPr="008D7CC4">
        <w:rPr>
          <w:i/>
        </w:rPr>
        <w:t>Rename the layer form “Layer 2” to something more relevant like “Percent Completed High School”</w:t>
      </w:r>
    </w:p>
    <w:p w14:paraId="46574B62" w14:textId="77777777" w:rsidR="00BD20D5" w:rsidRDefault="00BD20D5" w:rsidP="00BD20D5">
      <w:pPr>
        <w:spacing w:after="0" w:line="240" w:lineRule="auto"/>
        <w:ind w:left="720"/>
        <w:rPr>
          <w:rFonts w:ascii="Calibri" w:eastAsia="Times New Roman" w:hAnsi="Calibri" w:cs="Calibri"/>
          <w:i/>
        </w:rPr>
      </w:pPr>
    </w:p>
    <w:p w14:paraId="1DF3D734" w14:textId="77777777" w:rsidR="00BD20D5" w:rsidRPr="00BD20D5" w:rsidRDefault="00BD20D5" w:rsidP="00BD20D5">
      <w:pPr>
        <w:spacing w:after="0" w:line="240" w:lineRule="auto"/>
        <w:ind w:left="720"/>
        <w:rPr>
          <w:rFonts w:ascii="Calibri" w:eastAsia="Times New Roman" w:hAnsi="Calibri" w:cs="Calibri"/>
          <w:i/>
        </w:rPr>
      </w:pPr>
      <w:r>
        <w:rPr>
          <w:noProof/>
        </w:rPr>
        <w:lastRenderedPageBreak/>
        <w:drawing>
          <wp:inline distT="0" distB="0" distL="0" distR="0" wp14:anchorId="46EDD695" wp14:editId="2D4DFA48">
            <wp:extent cx="3093323" cy="54796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4237" cy="5481316"/>
                    </a:xfrm>
                    <a:prstGeom prst="rect">
                      <a:avLst/>
                    </a:prstGeom>
                  </pic:spPr>
                </pic:pic>
              </a:graphicData>
            </a:graphic>
          </wp:inline>
        </w:drawing>
      </w:r>
    </w:p>
    <w:p w14:paraId="2E93AF3F" w14:textId="77777777" w:rsidR="00BD20D5" w:rsidRPr="00BD20D5" w:rsidRDefault="00BD20D5" w:rsidP="00BD20D5">
      <w:pPr>
        <w:spacing w:after="0" w:line="240" w:lineRule="auto"/>
        <w:ind w:left="379"/>
        <w:rPr>
          <w:rFonts w:ascii="Calibri" w:eastAsia="Times New Roman" w:hAnsi="Calibri" w:cs="Calibri"/>
        </w:rPr>
      </w:pPr>
    </w:p>
    <w:p w14:paraId="72B6D70E" w14:textId="77777777" w:rsidR="00BD20D5" w:rsidRPr="00BD20D5" w:rsidRDefault="00BD20D5" w:rsidP="00BD20D5">
      <w:pPr>
        <w:spacing w:after="0" w:line="240" w:lineRule="auto"/>
        <w:ind w:left="379"/>
        <w:rPr>
          <w:rFonts w:ascii="Calibri" w:eastAsia="Times New Roman" w:hAnsi="Calibri" w:cs="Calibri"/>
        </w:rPr>
      </w:pPr>
      <w:r w:rsidRPr="00BD20D5">
        <w:rPr>
          <w:rFonts w:ascii="Calibri" w:eastAsia="Times New Roman" w:hAnsi="Calibri" w:cs="Calibri"/>
        </w:rPr>
        <w:t>On the lower left, you will see the legend</w:t>
      </w:r>
      <w:r>
        <w:rPr>
          <w:rFonts w:ascii="Calibri" w:eastAsia="Times New Roman" w:hAnsi="Calibri" w:cs="Calibri"/>
        </w:rPr>
        <w:t>s</w:t>
      </w:r>
      <w:r w:rsidR="00442411">
        <w:rPr>
          <w:rFonts w:ascii="Calibri" w:eastAsia="Times New Roman" w:hAnsi="Calibri" w:cs="Calibri"/>
        </w:rPr>
        <w:t xml:space="preserve"> clearly</w:t>
      </w:r>
      <w:r w:rsidRPr="00BD20D5">
        <w:rPr>
          <w:rFonts w:ascii="Calibri" w:eastAsia="Times New Roman" w:hAnsi="Calibri" w:cs="Calibri"/>
        </w:rPr>
        <w:t xml:space="preserve">.  </w:t>
      </w:r>
    </w:p>
    <w:p w14:paraId="6B6525C0" w14:textId="77777777" w:rsidR="00BD20D5" w:rsidRPr="008D7CC4" w:rsidRDefault="00BD20D5" w:rsidP="008D7CC4">
      <w:pPr>
        <w:ind w:left="720"/>
        <w:rPr>
          <w:i/>
        </w:rPr>
      </w:pPr>
      <w:r w:rsidRPr="008D7CC4">
        <w:rPr>
          <w:i/>
        </w:rPr>
        <w:t>Move them it so that it is in the upper left (in the sky).</w:t>
      </w:r>
    </w:p>
    <w:p w14:paraId="226625B9" w14:textId="77777777" w:rsidR="008F1A97" w:rsidRDefault="008F1A97" w:rsidP="008F1A97">
      <w:pPr>
        <w:spacing w:after="0" w:line="240" w:lineRule="auto"/>
        <w:ind w:left="379"/>
        <w:outlineLvl w:val="1"/>
        <w:rPr>
          <w:rFonts w:ascii="Calibri" w:eastAsia="Times New Roman" w:hAnsi="Calibri" w:cs="Calibri"/>
          <w:b/>
          <w:bCs/>
          <w:color w:val="2E75B5"/>
          <w:sz w:val="28"/>
          <w:szCs w:val="28"/>
        </w:rPr>
      </w:pPr>
    </w:p>
    <w:p w14:paraId="43C1DE22" w14:textId="77777777" w:rsidR="008F1A97" w:rsidRPr="00A07A47" w:rsidRDefault="008F1A97" w:rsidP="008F1A97">
      <w:pPr>
        <w:spacing w:after="0" w:line="240" w:lineRule="auto"/>
        <w:ind w:left="379"/>
        <w:outlineLvl w:val="1"/>
        <w:rPr>
          <w:rFonts w:ascii="Calibri" w:eastAsia="Times New Roman" w:hAnsi="Calibri" w:cs="Calibri"/>
          <w:b/>
          <w:bCs/>
          <w:color w:val="2E75B5"/>
          <w:sz w:val="28"/>
          <w:szCs w:val="28"/>
        </w:rPr>
      </w:pPr>
      <w:r w:rsidRPr="00A07A47">
        <w:rPr>
          <w:rFonts w:ascii="Calibri" w:eastAsia="Times New Roman" w:hAnsi="Calibri" w:cs="Calibri"/>
          <w:b/>
          <w:bCs/>
          <w:color w:val="2E75B5"/>
          <w:sz w:val="28"/>
          <w:szCs w:val="28"/>
        </w:rPr>
        <w:t>Scenes</w:t>
      </w:r>
    </w:p>
    <w:p w14:paraId="7F739377" w14:textId="77777777" w:rsidR="008F1A97" w:rsidRDefault="008F1A97" w:rsidP="008F1A97">
      <w:pPr>
        <w:spacing w:after="0" w:line="240" w:lineRule="auto"/>
        <w:ind w:left="379"/>
        <w:rPr>
          <w:rFonts w:ascii="Calibri" w:eastAsia="Times New Roman" w:hAnsi="Calibri" w:cs="Calibri"/>
        </w:rPr>
      </w:pPr>
      <w:r>
        <w:rPr>
          <w:rFonts w:ascii="Calibri" w:eastAsia="Times New Roman" w:hAnsi="Calibri" w:cs="Calibri"/>
        </w:rPr>
        <w:t>Scenes allow you to visualize your map like a movie.  You can even add a soundtrack!  In this case, we are going to build two scenes: one that shows just the shaded region map that denotes the percent completed high school, and then a second scene that adds the median income.  We will combine the scenes into what is called a “tour”, and each scene will have different visual effects to allow you to see it better.</w:t>
      </w:r>
    </w:p>
    <w:p w14:paraId="0FED49A0" w14:textId="77777777" w:rsidR="008F1A97" w:rsidRPr="00A07A47" w:rsidRDefault="008F1A97" w:rsidP="008F1A97">
      <w:pPr>
        <w:spacing w:after="0" w:line="240" w:lineRule="auto"/>
        <w:ind w:left="379"/>
        <w:rPr>
          <w:rFonts w:ascii="Calibri" w:eastAsia="Times New Roman" w:hAnsi="Calibri" w:cs="Calibri"/>
        </w:rPr>
      </w:pPr>
    </w:p>
    <w:p w14:paraId="1D2E2950" w14:textId="77777777" w:rsidR="008F1A97" w:rsidRPr="00A07A47" w:rsidRDefault="008F1A97" w:rsidP="008F1A97">
      <w:pPr>
        <w:spacing w:after="0" w:line="240" w:lineRule="auto"/>
        <w:ind w:left="379"/>
        <w:rPr>
          <w:rFonts w:ascii="Calibri" w:eastAsia="Times New Roman" w:hAnsi="Calibri" w:cs="Calibri"/>
        </w:rPr>
      </w:pPr>
      <w:r w:rsidRPr="00A07A47">
        <w:rPr>
          <w:rFonts w:ascii="Calibri" w:eastAsia="Times New Roman" w:hAnsi="Calibri" w:cs="Calibri"/>
        </w:rPr>
        <w:t> </w:t>
      </w:r>
    </w:p>
    <w:p w14:paraId="0EF39FA8" w14:textId="77777777" w:rsidR="008F1A97" w:rsidRPr="008D7CC4" w:rsidRDefault="008F1A97" w:rsidP="008D7CC4">
      <w:pPr>
        <w:ind w:left="720"/>
        <w:rPr>
          <w:i/>
        </w:rPr>
      </w:pPr>
      <w:r w:rsidRPr="008D7CC4">
        <w:rPr>
          <w:i/>
        </w:rPr>
        <w:t>In the Layer Pane, click on the eye icon to hide the Median Income layer.</w:t>
      </w:r>
    </w:p>
    <w:p w14:paraId="3340AF59" w14:textId="77777777" w:rsidR="008F1A97" w:rsidRDefault="008F1A97" w:rsidP="008F1A97">
      <w:pPr>
        <w:spacing w:after="0" w:line="240" w:lineRule="auto"/>
        <w:ind w:left="919"/>
        <w:rPr>
          <w:rFonts w:ascii="Calibri" w:eastAsia="Times New Roman" w:hAnsi="Calibri" w:cs="Calibri"/>
          <w:i/>
          <w:iCs/>
        </w:rPr>
      </w:pPr>
      <w:r>
        <w:rPr>
          <w:noProof/>
        </w:rPr>
        <w:lastRenderedPageBreak/>
        <w:drawing>
          <wp:inline distT="0" distB="0" distL="0" distR="0" wp14:anchorId="23876211" wp14:editId="1BC9EBB6">
            <wp:extent cx="2097341" cy="1054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2116" cy="1056865"/>
                    </a:xfrm>
                    <a:prstGeom prst="rect">
                      <a:avLst/>
                    </a:prstGeom>
                  </pic:spPr>
                </pic:pic>
              </a:graphicData>
            </a:graphic>
          </wp:inline>
        </w:drawing>
      </w:r>
    </w:p>
    <w:p w14:paraId="5393AF77" w14:textId="77777777" w:rsidR="006F54E2" w:rsidRPr="008D7CC4" w:rsidRDefault="006F54E2" w:rsidP="008D7CC4">
      <w:pPr>
        <w:ind w:left="720"/>
        <w:rPr>
          <w:i/>
        </w:rPr>
      </w:pPr>
    </w:p>
    <w:p w14:paraId="63BF42AB" w14:textId="77777777" w:rsidR="008F1A97" w:rsidRPr="008D7CC4" w:rsidRDefault="008F1A97" w:rsidP="008D7CC4">
      <w:pPr>
        <w:ind w:left="720"/>
        <w:rPr>
          <w:i/>
        </w:rPr>
      </w:pPr>
      <w:r w:rsidRPr="008D7CC4">
        <w:rPr>
          <w:i/>
        </w:rPr>
        <w:t>On the left side of the screen, you will see your tour pane with one scene.</w:t>
      </w:r>
    </w:p>
    <w:p w14:paraId="3B6D7D2D" w14:textId="77777777" w:rsidR="008F1A97" w:rsidRPr="008D7CC4" w:rsidRDefault="008F1A97" w:rsidP="008D7CC4">
      <w:pPr>
        <w:ind w:left="720"/>
        <w:rPr>
          <w:i/>
        </w:rPr>
      </w:pPr>
      <w:r w:rsidRPr="008D7CC4">
        <w:rPr>
          <w:i/>
        </w:rPr>
        <w:t>Click on Scene Options in the ribbon</w:t>
      </w:r>
    </w:p>
    <w:p w14:paraId="72680621" w14:textId="77777777" w:rsidR="008F1A97" w:rsidRPr="008D7CC4" w:rsidRDefault="008F1A97" w:rsidP="008D7CC4">
      <w:pPr>
        <w:ind w:left="720"/>
        <w:rPr>
          <w:i/>
        </w:rPr>
      </w:pPr>
      <w:r w:rsidRPr="008D7CC4">
        <w:rPr>
          <w:i/>
        </w:rPr>
        <w:t>Give the scene the name Percent Completed High School</w:t>
      </w:r>
    </w:p>
    <w:p w14:paraId="1BC01794" w14:textId="77777777" w:rsidR="006F54E2" w:rsidRDefault="006F54E2" w:rsidP="008F1A97">
      <w:pPr>
        <w:spacing w:after="0" w:line="240" w:lineRule="auto"/>
        <w:ind w:left="1440"/>
        <w:rPr>
          <w:rFonts w:ascii="Calibri" w:eastAsia="Times New Roman" w:hAnsi="Calibri" w:cs="Calibri"/>
          <w:i/>
          <w:iCs/>
        </w:rPr>
      </w:pPr>
    </w:p>
    <w:p w14:paraId="33553859" w14:textId="77777777" w:rsidR="008F1A97" w:rsidRDefault="008F1A97" w:rsidP="008F1A97">
      <w:pPr>
        <w:spacing w:after="0" w:line="240" w:lineRule="auto"/>
        <w:ind w:left="919"/>
        <w:rPr>
          <w:rFonts w:ascii="Calibri" w:eastAsia="Times New Roman" w:hAnsi="Calibri" w:cs="Calibri"/>
          <w:i/>
          <w:iCs/>
        </w:rPr>
      </w:pPr>
      <w:r>
        <w:rPr>
          <w:noProof/>
        </w:rPr>
        <w:drawing>
          <wp:inline distT="0" distB="0" distL="0" distR="0" wp14:anchorId="2C646E2C" wp14:editId="23E36BA6">
            <wp:extent cx="5943600" cy="453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38345"/>
                    </a:xfrm>
                    <a:prstGeom prst="rect">
                      <a:avLst/>
                    </a:prstGeom>
                  </pic:spPr>
                </pic:pic>
              </a:graphicData>
            </a:graphic>
          </wp:inline>
        </w:drawing>
      </w:r>
    </w:p>
    <w:p w14:paraId="675F6EEB" w14:textId="77777777" w:rsidR="006F54E2" w:rsidRDefault="006F54E2" w:rsidP="008F1A97">
      <w:pPr>
        <w:spacing w:after="0" w:line="240" w:lineRule="auto"/>
        <w:ind w:left="1440"/>
        <w:rPr>
          <w:rFonts w:ascii="Calibri" w:eastAsia="Times New Roman" w:hAnsi="Calibri" w:cs="Calibri"/>
          <w:i/>
        </w:rPr>
      </w:pPr>
    </w:p>
    <w:p w14:paraId="532F1D3D" w14:textId="77777777" w:rsidR="008F1A97" w:rsidRPr="008D7CC4" w:rsidRDefault="008F1A97" w:rsidP="008D7CC4">
      <w:pPr>
        <w:ind w:left="720"/>
        <w:rPr>
          <w:i/>
        </w:rPr>
      </w:pPr>
      <w:r w:rsidRPr="008D7CC4">
        <w:rPr>
          <w:i/>
        </w:rPr>
        <w:t>Change the transition duration to 5 seconds</w:t>
      </w:r>
      <w:r w:rsidR="006F54E2" w:rsidRPr="008D7CC4">
        <w:rPr>
          <w:i/>
        </w:rPr>
        <w:t>.  This is how much time the scene spends on this particular view of your map.</w:t>
      </w:r>
    </w:p>
    <w:p w14:paraId="51818E44" w14:textId="77777777" w:rsidR="008F1A97" w:rsidRPr="008D7CC4" w:rsidRDefault="008F1A97" w:rsidP="008D7CC4">
      <w:pPr>
        <w:ind w:left="720"/>
        <w:rPr>
          <w:i/>
        </w:rPr>
      </w:pPr>
      <w:r w:rsidRPr="008D7CC4">
        <w:rPr>
          <w:i/>
        </w:rPr>
        <w:t>Assign an effect (I suggest Dolly)</w:t>
      </w:r>
      <w:r w:rsidR="006F54E2" w:rsidRPr="008D7CC4">
        <w:rPr>
          <w:i/>
        </w:rPr>
        <w:t>.</w:t>
      </w:r>
    </w:p>
    <w:p w14:paraId="723BB020" w14:textId="77777777" w:rsidR="008F1A97" w:rsidRPr="008D7CC4" w:rsidRDefault="008F1A97" w:rsidP="008D7CC4">
      <w:pPr>
        <w:ind w:left="720"/>
        <w:rPr>
          <w:i/>
        </w:rPr>
      </w:pPr>
      <w:r w:rsidRPr="008D7CC4">
        <w:rPr>
          <w:i/>
        </w:rPr>
        <w:t>You can test your work by clicking on the Play Tour button on the ribbon</w:t>
      </w:r>
      <w:r w:rsidR="006F54E2" w:rsidRPr="008D7CC4">
        <w:rPr>
          <w:i/>
        </w:rPr>
        <w:t xml:space="preserve"> towards the left side</w:t>
      </w:r>
      <w:r w:rsidRPr="008D7CC4">
        <w:rPr>
          <w:i/>
        </w:rPr>
        <w:t>.</w:t>
      </w:r>
    </w:p>
    <w:p w14:paraId="76E0AB44" w14:textId="77777777" w:rsidR="008F1A97" w:rsidRDefault="008F1A97" w:rsidP="008F1A97">
      <w:pPr>
        <w:spacing w:after="0" w:line="240" w:lineRule="auto"/>
        <w:ind w:left="919"/>
        <w:rPr>
          <w:rFonts w:ascii="Calibri" w:eastAsia="Times New Roman" w:hAnsi="Calibri" w:cs="Calibri"/>
        </w:rPr>
      </w:pPr>
    </w:p>
    <w:p w14:paraId="2417426C" w14:textId="77777777" w:rsidR="008F1A97" w:rsidRDefault="008F1A97" w:rsidP="008F1A97">
      <w:pPr>
        <w:spacing w:after="0" w:line="240" w:lineRule="auto"/>
        <w:ind w:left="919"/>
        <w:rPr>
          <w:rFonts w:ascii="Calibri" w:eastAsia="Times New Roman" w:hAnsi="Calibri" w:cs="Calibri"/>
        </w:rPr>
      </w:pPr>
      <w:r>
        <w:rPr>
          <w:rFonts w:ascii="Calibri" w:eastAsia="Times New Roman" w:hAnsi="Calibri" w:cs="Calibri"/>
        </w:rPr>
        <w:t>Now let’s create our second scene.  We will add to this shaded region the column chart of median income.</w:t>
      </w:r>
    </w:p>
    <w:p w14:paraId="2B5BE04F" w14:textId="77777777" w:rsidR="008F1A97" w:rsidRDefault="008F1A97" w:rsidP="008F1A97">
      <w:pPr>
        <w:spacing w:after="0" w:line="240" w:lineRule="auto"/>
        <w:ind w:left="919"/>
        <w:rPr>
          <w:rFonts w:ascii="Calibri" w:eastAsia="Times New Roman" w:hAnsi="Calibri" w:cs="Calibri"/>
        </w:rPr>
      </w:pPr>
    </w:p>
    <w:p w14:paraId="7EB8FD94" w14:textId="77777777" w:rsidR="008F1A97" w:rsidRPr="008D7CC4" w:rsidRDefault="008F1A97" w:rsidP="008D7CC4">
      <w:pPr>
        <w:ind w:left="1440"/>
        <w:rPr>
          <w:i/>
        </w:rPr>
      </w:pPr>
      <w:r w:rsidRPr="008D7CC4">
        <w:rPr>
          <w:i/>
        </w:rPr>
        <w:t>Choose New Scene</w:t>
      </w:r>
      <w:r w:rsidR="00BA41DA" w:rsidRPr="008D7CC4">
        <w:rPr>
          <w:i/>
        </w:rPr>
        <w:t xml:space="preserve"> from the ribbon (or right click on the first scene)</w:t>
      </w:r>
    </w:p>
    <w:p w14:paraId="19E51087" w14:textId="77777777" w:rsidR="00BA41DA" w:rsidRPr="008D7CC4" w:rsidRDefault="00BA41DA" w:rsidP="008D7CC4">
      <w:pPr>
        <w:ind w:left="1440"/>
        <w:rPr>
          <w:i/>
        </w:rPr>
      </w:pPr>
      <w:r w:rsidRPr="008D7CC4">
        <w:rPr>
          <w:i/>
        </w:rPr>
        <w:t>Unhide the Median Income Layer by clicking on the eye icon</w:t>
      </w:r>
    </w:p>
    <w:p w14:paraId="03B7C4F7" w14:textId="77777777" w:rsidR="00BA41DA" w:rsidRPr="008D7CC4" w:rsidRDefault="00BA41DA" w:rsidP="008D7CC4">
      <w:pPr>
        <w:ind w:left="1440"/>
        <w:rPr>
          <w:i/>
        </w:rPr>
      </w:pPr>
      <w:r w:rsidRPr="008D7CC4">
        <w:rPr>
          <w:i/>
        </w:rPr>
        <w:t>Click on Scene Options and name this scene “Add Income Data”</w:t>
      </w:r>
    </w:p>
    <w:p w14:paraId="3C0BFADE" w14:textId="77777777" w:rsidR="00BA41DA" w:rsidRPr="008D7CC4" w:rsidRDefault="00BA41DA" w:rsidP="008D7CC4">
      <w:pPr>
        <w:ind w:left="1440"/>
        <w:rPr>
          <w:i/>
        </w:rPr>
      </w:pPr>
      <w:r w:rsidRPr="008D7CC4">
        <w:rPr>
          <w:i/>
        </w:rPr>
        <w:t>Change the transition duration to 5 seconds</w:t>
      </w:r>
    </w:p>
    <w:p w14:paraId="32A3E6E6" w14:textId="77777777" w:rsidR="00BA41DA" w:rsidRPr="008D7CC4" w:rsidRDefault="00BA41DA" w:rsidP="008D7CC4">
      <w:pPr>
        <w:ind w:left="1440"/>
        <w:rPr>
          <w:i/>
        </w:rPr>
      </w:pPr>
      <w:r w:rsidRPr="008D7CC4">
        <w:rPr>
          <w:i/>
        </w:rPr>
        <w:t>Assign a different effect (I suggest Circle)</w:t>
      </w:r>
    </w:p>
    <w:p w14:paraId="54DDCDA2" w14:textId="77777777" w:rsidR="008E3661" w:rsidRDefault="008E3661" w:rsidP="00BA41DA">
      <w:pPr>
        <w:spacing w:after="0" w:line="240" w:lineRule="auto"/>
        <w:ind w:left="1440"/>
        <w:rPr>
          <w:rFonts w:ascii="Calibri" w:eastAsia="Times New Roman" w:hAnsi="Calibri" w:cs="Calibri"/>
          <w:i/>
        </w:rPr>
      </w:pPr>
    </w:p>
    <w:p w14:paraId="5C26B603" w14:textId="77777777" w:rsidR="00BA41DA" w:rsidRPr="008F1A97" w:rsidRDefault="00BA41DA" w:rsidP="00BA41DA">
      <w:pPr>
        <w:spacing w:after="0" w:line="240" w:lineRule="auto"/>
        <w:ind w:left="1440"/>
        <w:rPr>
          <w:rFonts w:ascii="Calibri" w:eastAsia="Times New Roman" w:hAnsi="Calibri" w:cs="Calibri"/>
          <w:i/>
        </w:rPr>
      </w:pPr>
      <w:r>
        <w:rPr>
          <w:noProof/>
        </w:rPr>
        <w:drawing>
          <wp:inline distT="0" distB="0" distL="0" distR="0" wp14:anchorId="66A574BA" wp14:editId="747BF0F6">
            <wp:extent cx="5012208" cy="4160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754" cy="4164234"/>
                    </a:xfrm>
                    <a:prstGeom prst="rect">
                      <a:avLst/>
                    </a:prstGeom>
                  </pic:spPr>
                </pic:pic>
              </a:graphicData>
            </a:graphic>
          </wp:inline>
        </w:drawing>
      </w:r>
    </w:p>
    <w:p w14:paraId="54217C16" w14:textId="77777777" w:rsidR="00BA41DA" w:rsidRPr="008D7CC4" w:rsidRDefault="00BA41DA" w:rsidP="008D7CC4">
      <w:pPr>
        <w:ind w:left="1440"/>
        <w:rPr>
          <w:i/>
        </w:rPr>
      </w:pPr>
      <w:r w:rsidRPr="008D7CC4">
        <w:rPr>
          <w:i/>
        </w:rPr>
        <w:t>Play the tour</w:t>
      </w:r>
    </w:p>
    <w:p w14:paraId="23A24085" w14:textId="77777777" w:rsidR="005A3FC4" w:rsidRPr="008F1A97" w:rsidRDefault="005A3FC4" w:rsidP="00BA41DA">
      <w:pPr>
        <w:spacing w:after="0" w:line="240" w:lineRule="auto"/>
        <w:ind w:left="1440"/>
        <w:rPr>
          <w:rFonts w:ascii="Calibri" w:eastAsia="Times New Roman" w:hAnsi="Calibri" w:cs="Calibri"/>
          <w:i/>
        </w:rPr>
      </w:pPr>
    </w:p>
    <w:p w14:paraId="2291F0B4" w14:textId="77777777" w:rsidR="008F1A97" w:rsidRDefault="005A3FC4" w:rsidP="007E4733">
      <w:pPr>
        <w:spacing w:after="0" w:line="240" w:lineRule="auto"/>
        <w:ind w:left="720"/>
        <w:rPr>
          <w:rFonts w:ascii="Calibri" w:eastAsia="Times New Roman" w:hAnsi="Calibri" w:cs="Calibri"/>
        </w:rPr>
      </w:pPr>
      <w:r>
        <w:rPr>
          <w:rFonts w:ascii="Calibri" w:eastAsia="Times New Roman" w:hAnsi="Calibri" w:cs="Calibri"/>
        </w:rPr>
        <w:t>You can see that when the income data points come in, the movement of the map changes.</w:t>
      </w:r>
    </w:p>
    <w:p w14:paraId="53CC00AE" w14:textId="77777777" w:rsidR="00223CAC" w:rsidRDefault="00223CAC" w:rsidP="007E4733">
      <w:pPr>
        <w:spacing w:after="0" w:line="240" w:lineRule="auto"/>
        <w:ind w:left="720"/>
        <w:rPr>
          <w:rFonts w:ascii="Calibri" w:eastAsia="Times New Roman" w:hAnsi="Calibri" w:cs="Calibri"/>
        </w:rPr>
      </w:pPr>
    </w:p>
    <w:p w14:paraId="54430480" w14:textId="77777777" w:rsidR="00223CAC" w:rsidRDefault="00EF28FD" w:rsidP="00223CAC">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Custom Maps and Local Census Data</w:t>
      </w:r>
    </w:p>
    <w:p w14:paraId="2A1094EB" w14:textId="1075A1A4" w:rsidR="00EF28FD" w:rsidRDefault="00D57C7B" w:rsidP="00EF28FD">
      <w:pPr>
        <w:spacing w:before="240" w:after="0" w:line="240" w:lineRule="auto"/>
        <w:ind w:left="720"/>
        <w:rPr>
          <w:rFonts w:ascii="Calibri" w:eastAsia="Times New Roman" w:hAnsi="Calibri" w:cs="Calibri"/>
        </w:rPr>
      </w:pPr>
      <w:r>
        <w:rPr>
          <w:rFonts w:ascii="Calibri" w:eastAsia="Times New Roman" w:hAnsi="Calibri" w:cs="Calibri"/>
        </w:rPr>
        <w:t xml:space="preserve">This section brings together many of the skills you have learned so far, and adds two more.  </w:t>
      </w:r>
      <w:r w:rsidR="00EF28FD">
        <w:rPr>
          <w:rFonts w:ascii="Calibri" w:eastAsia="Times New Roman" w:hAnsi="Calibri" w:cs="Calibri"/>
        </w:rPr>
        <w:t xml:space="preserve">Census data is not just about national statistics.  There is an abundance of data at the state, </w:t>
      </w:r>
      <w:r w:rsidR="00EF28FD">
        <w:rPr>
          <w:rFonts w:ascii="Calibri" w:eastAsia="Times New Roman" w:hAnsi="Calibri" w:cs="Calibri"/>
        </w:rPr>
        <w:lastRenderedPageBreak/>
        <w:t xml:space="preserve">county, city and town level.  There is also plenty of census tract </w:t>
      </w:r>
      <w:r>
        <w:rPr>
          <w:rFonts w:ascii="Calibri" w:eastAsia="Times New Roman" w:hAnsi="Calibri" w:cs="Calibri"/>
        </w:rPr>
        <w:t xml:space="preserve">and census block </w:t>
      </w:r>
      <w:r w:rsidR="00EF28FD">
        <w:rPr>
          <w:rFonts w:ascii="Calibri" w:eastAsia="Times New Roman" w:hAnsi="Calibri" w:cs="Calibri"/>
        </w:rPr>
        <w:t xml:space="preserve">data. </w:t>
      </w:r>
      <w:commentRangeStart w:id="4"/>
      <w:r w:rsidR="00EF28FD">
        <w:rPr>
          <w:rFonts w:ascii="Calibri" w:eastAsia="Times New Roman" w:hAnsi="Calibri" w:cs="Calibri"/>
        </w:rPr>
        <w:t xml:space="preserve"> But how</w:t>
      </w:r>
      <w:ins w:id="5" w:author="Adam Hecktman" w:date="2017-08-03T20:35:00Z">
        <w:r w:rsidR="000231E2">
          <w:rPr>
            <w:rFonts w:ascii="Calibri" w:eastAsia="Times New Roman" w:hAnsi="Calibri" w:cs="Calibri"/>
          </w:rPr>
          <w:t xml:space="preserve">, </w:t>
        </w:r>
        <w:r w:rsidR="000231E2">
          <w:rPr>
            <w:rFonts w:ascii="Calibri" w:eastAsia="Times New Roman" w:hAnsi="Calibri" w:cs="Calibri"/>
          </w:rPr>
          <w:t>on the</w:t>
        </w:r>
        <w:r w:rsidR="000231E2">
          <w:rPr>
            <w:rFonts w:ascii="Calibri" w:eastAsia="Times New Roman" w:hAnsi="Calibri" w:cs="Calibri"/>
          </w:rPr>
          <w:t xml:space="preserve"> </w:t>
        </w:r>
        <w:r w:rsidR="000231E2">
          <w:rPr>
            <w:rFonts w:ascii="Calibri" w:eastAsia="Times New Roman" w:hAnsi="Calibri" w:cs="Calibri"/>
          </w:rPr>
          <w:t>map</w:t>
        </w:r>
        <w:r w:rsidR="000231E2">
          <w:rPr>
            <w:rFonts w:ascii="Calibri" w:eastAsia="Times New Roman" w:hAnsi="Calibri" w:cs="Calibri"/>
          </w:rPr>
          <w:t>,</w:t>
        </w:r>
      </w:ins>
      <w:r w:rsidR="00EF28FD">
        <w:rPr>
          <w:rFonts w:ascii="Calibri" w:eastAsia="Times New Roman" w:hAnsi="Calibri" w:cs="Calibri"/>
        </w:rPr>
        <w:t xml:space="preserve"> would you see </w:t>
      </w:r>
      <w:del w:id="6" w:author="Adam Hecktman" w:date="2017-08-03T20:35:00Z">
        <w:r w:rsidR="00EF28FD" w:rsidDel="000231E2">
          <w:rPr>
            <w:rFonts w:ascii="Calibri" w:eastAsia="Times New Roman" w:hAnsi="Calibri" w:cs="Calibri"/>
          </w:rPr>
          <w:delText xml:space="preserve">on a map </w:delText>
        </w:r>
      </w:del>
      <w:del w:id="7" w:author="Adam Hecktman" w:date="2017-08-03T14:46:00Z">
        <w:r w:rsidR="00EF28FD" w:rsidDel="00B64070">
          <w:rPr>
            <w:rFonts w:ascii="Calibri" w:eastAsia="Times New Roman" w:hAnsi="Calibri" w:cs="Calibri"/>
          </w:rPr>
          <w:delText xml:space="preserve">what </w:delText>
        </w:r>
      </w:del>
      <w:ins w:id="8" w:author="Adam Hecktman" w:date="2017-08-03T14:46:00Z">
        <w:r w:rsidR="00B64070">
          <w:rPr>
            <w:rFonts w:ascii="Calibri" w:eastAsia="Times New Roman" w:hAnsi="Calibri" w:cs="Calibri"/>
          </w:rPr>
          <w:t xml:space="preserve">the </w:t>
        </w:r>
      </w:ins>
      <w:r w:rsidR="00C11B6C">
        <w:rPr>
          <w:rFonts w:ascii="Calibri" w:eastAsia="Times New Roman" w:hAnsi="Calibri" w:cs="Calibri"/>
        </w:rPr>
        <w:t>geography</w:t>
      </w:r>
      <w:ins w:id="9" w:author="Adam Hecktman" w:date="2017-08-03T14:47:00Z">
        <w:r w:rsidR="00B64070">
          <w:rPr>
            <w:rFonts w:ascii="Calibri" w:eastAsia="Times New Roman" w:hAnsi="Calibri" w:cs="Calibri"/>
          </w:rPr>
          <w:t xml:space="preserve"> that</w:t>
        </w:r>
      </w:ins>
      <w:r w:rsidR="00C11B6C">
        <w:rPr>
          <w:rFonts w:ascii="Calibri" w:eastAsia="Times New Roman" w:hAnsi="Calibri" w:cs="Calibri"/>
        </w:rPr>
        <w:t xml:space="preserve"> corresponds to </w:t>
      </w:r>
      <w:r w:rsidR="00EF28FD">
        <w:rPr>
          <w:rFonts w:ascii="Calibri" w:eastAsia="Times New Roman" w:hAnsi="Calibri" w:cs="Calibri"/>
        </w:rPr>
        <w:t>that census tract</w:t>
      </w:r>
      <w:r w:rsidR="00C11B6C">
        <w:rPr>
          <w:rFonts w:ascii="Calibri" w:eastAsia="Times New Roman" w:hAnsi="Calibri" w:cs="Calibri"/>
        </w:rPr>
        <w:t>?</w:t>
      </w:r>
      <w:r w:rsidR="00EF28FD">
        <w:rPr>
          <w:rFonts w:ascii="Calibri" w:eastAsia="Times New Roman" w:hAnsi="Calibri" w:cs="Calibri"/>
        </w:rPr>
        <w:t xml:space="preserve"> </w:t>
      </w:r>
      <w:commentRangeEnd w:id="4"/>
      <w:r w:rsidR="00827AE6">
        <w:rPr>
          <w:rStyle w:val="CommentReference"/>
        </w:rPr>
        <w:commentReference w:id="4"/>
      </w:r>
      <w:del w:id="10" w:author="Adam Hecktman" w:date="2017-08-03T20:35:00Z">
        <w:r w:rsidR="00EF28FD" w:rsidDel="000231E2">
          <w:rPr>
            <w:rFonts w:ascii="Calibri" w:eastAsia="Times New Roman" w:hAnsi="Calibri" w:cs="Calibri"/>
          </w:rPr>
          <w:delText>?</w:delText>
        </w:r>
      </w:del>
      <w:r w:rsidR="00EF28FD">
        <w:rPr>
          <w:rFonts w:ascii="Calibri" w:eastAsia="Times New Roman" w:hAnsi="Calibri" w:cs="Calibri"/>
        </w:rPr>
        <w:t xml:space="preserve">  This is where </w:t>
      </w:r>
      <w:del w:id="11" w:author="Adam Hecktman" w:date="2017-08-03T20:35:00Z">
        <w:r w:rsidR="00EF28FD" w:rsidDel="000231E2">
          <w:rPr>
            <w:rFonts w:ascii="Calibri" w:eastAsia="Times New Roman" w:hAnsi="Calibri" w:cs="Calibri"/>
          </w:rPr>
          <w:delText>c</w:delText>
        </w:r>
      </w:del>
      <w:ins w:id="12" w:author="Adam Hecktman" w:date="2017-08-03T20:35:00Z">
        <w:r w:rsidR="000231E2">
          <w:rPr>
            <w:rFonts w:ascii="Calibri" w:eastAsia="Times New Roman" w:hAnsi="Calibri" w:cs="Calibri"/>
          </w:rPr>
          <w:t>C</w:t>
        </w:r>
      </w:ins>
      <w:r w:rsidR="00EF28FD">
        <w:rPr>
          <w:rFonts w:ascii="Calibri" w:eastAsia="Times New Roman" w:hAnsi="Calibri" w:cs="Calibri"/>
        </w:rPr>
        <w:t xml:space="preserve">ustom </w:t>
      </w:r>
      <w:del w:id="13" w:author="Adam Hecktman" w:date="2017-08-03T20:35:00Z">
        <w:r w:rsidR="00EF28FD" w:rsidDel="000231E2">
          <w:rPr>
            <w:rFonts w:ascii="Calibri" w:eastAsia="Times New Roman" w:hAnsi="Calibri" w:cs="Calibri"/>
          </w:rPr>
          <w:delText>m</w:delText>
        </w:r>
      </w:del>
      <w:ins w:id="14" w:author="Adam Hecktman" w:date="2017-08-03T20:35:00Z">
        <w:r w:rsidR="000231E2">
          <w:rPr>
            <w:rFonts w:ascii="Calibri" w:eastAsia="Times New Roman" w:hAnsi="Calibri" w:cs="Calibri"/>
          </w:rPr>
          <w:t>Regions</w:t>
        </w:r>
      </w:ins>
      <w:del w:id="15" w:author="Adam Hecktman" w:date="2017-08-03T20:35:00Z">
        <w:r w:rsidR="00EF28FD" w:rsidDel="000231E2">
          <w:rPr>
            <w:rFonts w:ascii="Calibri" w:eastAsia="Times New Roman" w:hAnsi="Calibri" w:cs="Calibri"/>
          </w:rPr>
          <w:delText>aps</w:delText>
        </w:r>
      </w:del>
      <w:r w:rsidR="00EF28FD">
        <w:rPr>
          <w:rFonts w:ascii="Calibri" w:eastAsia="Times New Roman" w:hAnsi="Calibri" w:cs="Calibri"/>
        </w:rPr>
        <w:t xml:space="preserve"> come in.</w:t>
      </w:r>
    </w:p>
    <w:p w14:paraId="592DBCDB" w14:textId="77777777"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Let’s say we want to map both the 10 year population change and the 10 year housing change for all of the census tracts in the state of Illinois.  We need two things.  First, we need the data.  Second, we need a way to tell Excel where those census tracts are on a map.  Census has both of these.</w:t>
      </w:r>
    </w:p>
    <w:p w14:paraId="4AB31452" w14:textId="77777777" w:rsidR="00EF28FD" w:rsidRDefault="00EF28FD" w:rsidP="00EF28FD">
      <w:pPr>
        <w:spacing w:before="240" w:after="0" w:line="240" w:lineRule="auto"/>
        <w:ind w:left="720"/>
        <w:rPr>
          <w:rFonts w:ascii="Calibri" w:eastAsia="Times New Roman" w:hAnsi="Calibri" w:cs="Calibri"/>
        </w:rPr>
      </w:pPr>
      <w:r>
        <w:rPr>
          <w:rFonts w:ascii="Calibri" w:eastAsia="Times New Roman" w:hAnsi="Calibri" w:cs="Calibri"/>
        </w:rPr>
        <w:t>First, let’s get the data and bring it into Excel.  We are looking for 2000 to 2010 census tract population c</w:t>
      </w:r>
      <w:r w:rsidRPr="00EF28FD">
        <w:rPr>
          <w:rFonts w:ascii="Calibri" w:eastAsia="Times New Roman" w:hAnsi="Calibri" w:cs="Calibri"/>
        </w:rPr>
        <w:t>hange</w:t>
      </w:r>
      <w:r>
        <w:rPr>
          <w:rFonts w:ascii="Calibri" w:eastAsia="Times New Roman" w:hAnsi="Calibri" w:cs="Calibri"/>
        </w:rPr>
        <w:t>s.  You can use the search options in American Fact Finder.  But for simplicity, the spreadsheet can be loaded here:</w:t>
      </w:r>
    </w:p>
    <w:p w14:paraId="531F63CE" w14:textId="77777777" w:rsidR="00EF28FD" w:rsidRDefault="00D9713C" w:rsidP="00EF28FD">
      <w:pPr>
        <w:ind w:left="720"/>
      </w:pPr>
      <w:hyperlink r:id="rId40" w:history="1">
        <w:r w:rsidR="00EF28FD">
          <w:rPr>
            <w:rStyle w:val="Hyperlink"/>
          </w:rPr>
          <w:t>http://www2.census.gov/programs-surveys/decennial/tables/time-series/tract-change-00-10/censustract-00-10.xlsx</w:t>
        </w:r>
      </w:hyperlink>
      <w:r w:rsidR="00EF28FD">
        <w:t xml:space="preserve"> </w:t>
      </w:r>
    </w:p>
    <w:p w14:paraId="7644C3C1" w14:textId="77777777" w:rsidR="00EF28FD" w:rsidRPr="008D7CC4" w:rsidRDefault="00EF28FD" w:rsidP="008D7CC4">
      <w:pPr>
        <w:ind w:left="1440"/>
        <w:rPr>
          <w:i/>
        </w:rPr>
      </w:pPr>
      <w:r w:rsidRPr="008D7CC4">
        <w:rPr>
          <w:i/>
        </w:rPr>
        <w:t>Open this spreadsheet and we will simplify it.</w:t>
      </w:r>
    </w:p>
    <w:p w14:paraId="4716AEDC" w14:textId="77777777" w:rsidR="00B75B63" w:rsidRPr="008D7CC4" w:rsidRDefault="00B75B63" w:rsidP="008D7CC4">
      <w:pPr>
        <w:ind w:left="1440"/>
        <w:rPr>
          <w:i/>
        </w:rPr>
      </w:pPr>
      <w:r w:rsidRPr="008D7CC4">
        <w:rPr>
          <w:i/>
        </w:rPr>
        <w:t xml:space="preserve">Delete all columns but TRACT10, NPCHG, and NHCHG.  </w:t>
      </w:r>
    </w:p>
    <w:p w14:paraId="4C3F0F8E" w14:textId="77777777" w:rsidR="00B75B63" w:rsidRPr="008D7CC4" w:rsidRDefault="00B75B63" w:rsidP="008D7CC4">
      <w:pPr>
        <w:ind w:left="1440"/>
        <w:rPr>
          <w:i/>
        </w:rPr>
      </w:pPr>
      <w:r w:rsidRPr="008D7CC4">
        <w:rPr>
          <w:i/>
        </w:rPr>
        <w:t>These are the census tract number, the population change over 10 years, and the housing change over 10 years.</w:t>
      </w:r>
    </w:p>
    <w:p w14:paraId="2A448810" w14:textId="77777777" w:rsidR="00FF038B" w:rsidRPr="008D7CC4" w:rsidRDefault="00FF038B" w:rsidP="008D7CC4">
      <w:pPr>
        <w:ind w:left="1440"/>
        <w:rPr>
          <w:i/>
        </w:rPr>
      </w:pPr>
      <w:r w:rsidRPr="008D7CC4">
        <w:rPr>
          <w:i/>
        </w:rPr>
        <w:t>Format it as a table in whatever style you like</w:t>
      </w:r>
    </w:p>
    <w:p w14:paraId="2224A09C" w14:textId="77777777" w:rsidR="00B75B63" w:rsidRPr="008D7CC4" w:rsidRDefault="00B75B63" w:rsidP="008D7CC4">
      <w:pPr>
        <w:ind w:left="1440"/>
        <w:rPr>
          <w:i/>
        </w:rPr>
      </w:pPr>
      <w:r w:rsidRPr="008D7CC4">
        <w:rPr>
          <w:i/>
        </w:rPr>
        <w:t xml:space="preserve">Save it as an Excel Workbook somewhere on your computer </w:t>
      </w:r>
    </w:p>
    <w:p w14:paraId="72324F7E" w14:textId="77777777" w:rsidR="00B75B63" w:rsidRDefault="00B75B63" w:rsidP="00B75B63">
      <w:pPr>
        <w:spacing w:after="0" w:line="240" w:lineRule="auto"/>
        <w:ind w:left="1440"/>
        <w:rPr>
          <w:rFonts w:ascii="Calibri" w:eastAsia="Times New Roman" w:hAnsi="Calibri" w:cs="Calibri"/>
          <w:i/>
        </w:rPr>
      </w:pPr>
    </w:p>
    <w:p w14:paraId="0F209847" w14:textId="77777777" w:rsidR="00FF038B" w:rsidRPr="00B75B63" w:rsidRDefault="00FF038B" w:rsidP="00B75B63">
      <w:pPr>
        <w:spacing w:after="0" w:line="240" w:lineRule="auto"/>
        <w:ind w:left="1440"/>
        <w:rPr>
          <w:rFonts w:ascii="Calibri" w:eastAsia="Times New Roman" w:hAnsi="Calibri" w:cs="Calibri"/>
          <w:i/>
        </w:rPr>
      </w:pPr>
      <w:r>
        <w:rPr>
          <w:noProof/>
        </w:rPr>
        <w:drawing>
          <wp:inline distT="0" distB="0" distL="0" distR="0" wp14:anchorId="51D81510" wp14:editId="69ACDEDA">
            <wp:extent cx="1434486" cy="189989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38173" cy="1904780"/>
                    </a:xfrm>
                    <a:prstGeom prst="rect">
                      <a:avLst/>
                    </a:prstGeom>
                  </pic:spPr>
                </pic:pic>
              </a:graphicData>
            </a:graphic>
          </wp:inline>
        </w:drawing>
      </w:r>
    </w:p>
    <w:p w14:paraId="707E86E0" w14:textId="77777777" w:rsidR="00FF038B" w:rsidRDefault="00B75B63" w:rsidP="00FF038B">
      <w:pPr>
        <w:spacing w:before="240" w:after="0" w:line="240" w:lineRule="auto"/>
        <w:ind w:left="720"/>
        <w:rPr>
          <w:rFonts w:ascii="Calibri" w:eastAsia="Times New Roman" w:hAnsi="Calibri" w:cs="Calibri"/>
        </w:rPr>
      </w:pPr>
      <w:r>
        <w:rPr>
          <w:rFonts w:ascii="Calibri" w:eastAsia="Times New Roman" w:hAnsi="Calibri" w:cs="Calibri"/>
        </w:rPr>
        <w:t xml:space="preserve">Now, we need something that tells us what all those tracts actually look like on a map of the state of Illinois.  Census maintains files called KML or SHP files that can be used for this purpose.  </w:t>
      </w:r>
    </w:p>
    <w:p w14:paraId="41092A39" w14:textId="77777777" w:rsidR="00B75B63" w:rsidRPr="008D7CC4" w:rsidRDefault="00B75B63" w:rsidP="008D7CC4">
      <w:pPr>
        <w:ind w:left="1440"/>
        <w:rPr>
          <w:i/>
        </w:rPr>
      </w:pPr>
      <w:r w:rsidRPr="008D7CC4">
        <w:rPr>
          <w:i/>
        </w:rPr>
        <w:t>From Census.gov, choose Geography from the menu bar at the top of the page</w:t>
      </w:r>
    </w:p>
    <w:p w14:paraId="17A5A773" w14:textId="77777777" w:rsidR="00B75B63" w:rsidRPr="008D7CC4" w:rsidRDefault="00B75B63" w:rsidP="008D7CC4">
      <w:pPr>
        <w:ind w:left="1440"/>
        <w:rPr>
          <w:i/>
        </w:rPr>
      </w:pPr>
      <w:commentRangeStart w:id="16"/>
      <w:r w:rsidRPr="008D7CC4">
        <w:rPr>
          <w:i/>
        </w:rPr>
        <w:t>Choose Maps &amp; Data</w:t>
      </w:r>
    </w:p>
    <w:p w14:paraId="491598FB" w14:textId="77777777" w:rsidR="00B75B63" w:rsidRPr="008D7CC4" w:rsidRDefault="00B75B63" w:rsidP="008D7CC4">
      <w:pPr>
        <w:ind w:left="1440"/>
        <w:rPr>
          <w:i/>
        </w:rPr>
      </w:pPr>
      <w:r w:rsidRPr="008D7CC4">
        <w:rPr>
          <w:i/>
        </w:rPr>
        <w:t>Choose TIGER products</w:t>
      </w:r>
    </w:p>
    <w:p w14:paraId="5C9AA37B" w14:textId="77777777" w:rsidR="00B75B63" w:rsidRPr="008D7CC4" w:rsidRDefault="00B75B63" w:rsidP="008D7CC4">
      <w:pPr>
        <w:ind w:left="1440"/>
        <w:rPr>
          <w:i/>
        </w:rPr>
      </w:pPr>
      <w:r w:rsidRPr="008D7CC4">
        <w:rPr>
          <w:i/>
        </w:rPr>
        <w:t>Click on KML-Cartographic Boundary Files.</w:t>
      </w:r>
    </w:p>
    <w:p w14:paraId="337E9EC5" w14:textId="77777777" w:rsidR="00B75B63" w:rsidRPr="008D7CC4" w:rsidRDefault="00B75B63" w:rsidP="008D7CC4">
      <w:pPr>
        <w:ind w:left="1440"/>
        <w:rPr>
          <w:i/>
        </w:rPr>
      </w:pPr>
      <w:r w:rsidRPr="008D7CC4">
        <w:rPr>
          <w:i/>
        </w:rPr>
        <w:t>These are the files that you can use not only in Excel, but a variety of mapping tools.</w:t>
      </w:r>
    </w:p>
    <w:p w14:paraId="1B9DB36D" w14:textId="77777777" w:rsidR="00B75B63" w:rsidRPr="008D7CC4" w:rsidRDefault="00B75B63" w:rsidP="008D7CC4">
      <w:pPr>
        <w:ind w:left="1440"/>
        <w:rPr>
          <w:i/>
        </w:rPr>
      </w:pPr>
      <w:r w:rsidRPr="008D7CC4">
        <w:rPr>
          <w:i/>
        </w:rPr>
        <w:lastRenderedPageBreak/>
        <w:t xml:space="preserve">Click on </w:t>
      </w:r>
      <w:r w:rsidR="00FF038B" w:rsidRPr="008D7CC4">
        <w:rPr>
          <w:i/>
        </w:rPr>
        <w:t>Census Tract under State-based Files.</w:t>
      </w:r>
    </w:p>
    <w:p w14:paraId="0BF9177F" w14:textId="77777777" w:rsidR="00FF038B" w:rsidRPr="008D7CC4" w:rsidRDefault="00FF038B" w:rsidP="008D7CC4">
      <w:pPr>
        <w:ind w:left="1440"/>
        <w:rPr>
          <w:i/>
        </w:rPr>
      </w:pPr>
      <w:r w:rsidRPr="008D7CC4">
        <w:rPr>
          <w:i/>
        </w:rPr>
        <w:t>Select Illinois</w:t>
      </w:r>
      <w:commentRangeEnd w:id="16"/>
      <w:r w:rsidR="0061775D">
        <w:rPr>
          <w:rStyle w:val="CommentReference"/>
        </w:rPr>
        <w:commentReference w:id="16"/>
      </w:r>
    </w:p>
    <w:p w14:paraId="6E070DC5" w14:textId="77777777"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This will give you a zip file that you should extract to your computer.  The one we are most interested in is the KML file.  We will import that into Excel.</w:t>
      </w:r>
    </w:p>
    <w:p w14:paraId="1FA825F8" w14:textId="77777777" w:rsidR="00FF038B" w:rsidRDefault="00FF038B" w:rsidP="00EF28FD">
      <w:pPr>
        <w:spacing w:before="240" w:after="0" w:line="240" w:lineRule="auto"/>
        <w:ind w:left="720"/>
        <w:rPr>
          <w:rFonts w:ascii="Calibri" w:eastAsia="Times New Roman" w:hAnsi="Calibri" w:cs="Calibri"/>
        </w:rPr>
      </w:pPr>
      <w:r>
        <w:rPr>
          <w:rFonts w:ascii="Calibri" w:eastAsia="Times New Roman" w:hAnsi="Calibri" w:cs="Calibri"/>
        </w:rPr>
        <w:t xml:space="preserve">Now, to bring it all together!  </w:t>
      </w:r>
    </w:p>
    <w:p w14:paraId="10C5680C" w14:textId="77777777" w:rsidR="00FF038B" w:rsidRPr="008D7CC4" w:rsidRDefault="00FF038B" w:rsidP="008D7CC4">
      <w:pPr>
        <w:ind w:left="1440"/>
        <w:rPr>
          <w:i/>
        </w:rPr>
      </w:pPr>
      <w:r w:rsidRPr="008D7CC4">
        <w:rPr>
          <w:i/>
        </w:rPr>
        <w:t>In the spreadsheet you just created, choose 3D Map from the Insert tab and add a map.</w:t>
      </w:r>
    </w:p>
    <w:p w14:paraId="00355CBF" w14:textId="77777777" w:rsidR="00FF038B" w:rsidRPr="008D7CC4" w:rsidRDefault="00FF038B" w:rsidP="008D7CC4">
      <w:pPr>
        <w:ind w:left="1440"/>
        <w:rPr>
          <w:i/>
        </w:rPr>
      </w:pPr>
      <w:r w:rsidRPr="008D7CC4">
        <w:rPr>
          <w:i/>
        </w:rPr>
        <w:t>For location, choose TRACT10.  But you need to tell Excel what a tract looks like, right?</w:t>
      </w:r>
    </w:p>
    <w:p w14:paraId="1A33AA56" w14:textId="77777777" w:rsidR="00FF038B" w:rsidRPr="008D7CC4" w:rsidRDefault="00FF038B" w:rsidP="008D7CC4">
      <w:pPr>
        <w:ind w:left="1440"/>
        <w:rPr>
          <w:i/>
        </w:rPr>
      </w:pPr>
      <w:r w:rsidRPr="008D7CC4">
        <w:rPr>
          <w:i/>
        </w:rPr>
        <w:t>Set the location type to be a custom region and you will be prompted to import the region.</w:t>
      </w:r>
    </w:p>
    <w:p w14:paraId="4B1A5965" w14:textId="77777777" w:rsidR="00FF038B" w:rsidRDefault="00FF038B" w:rsidP="00FF038B">
      <w:pPr>
        <w:spacing w:after="0" w:line="240" w:lineRule="auto"/>
        <w:ind w:left="1440"/>
        <w:rPr>
          <w:rFonts w:ascii="Calibri" w:eastAsia="Times New Roman" w:hAnsi="Calibri" w:cs="Calibri"/>
          <w:i/>
        </w:rPr>
      </w:pPr>
      <w:r>
        <w:rPr>
          <w:noProof/>
        </w:rPr>
        <w:drawing>
          <wp:inline distT="0" distB="0" distL="0" distR="0" wp14:anchorId="27EE3B72" wp14:editId="796B4D9E">
            <wp:extent cx="4042959" cy="27499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3086" cy="2756887"/>
                    </a:xfrm>
                    <a:prstGeom prst="rect">
                      <a:avLst/>
                    </a:prstGeom>
                  </pic:spPr>
                </pic:pic>
              </a:graphicData>
            </a:graphic>
          </wp:inline>
        </w:drawing>
      </w:r>
    </w:p>
    <w:p w14:paraId="4CE449B8" w14:textId="77777777" w:rsidR="00FF038B" w:rsidRPr="00FF038B" w:rsidRDefault="00FF038B" w:rsidP="00FF038B">
      <w:pPr>
        <w:spacing w:after="0" w:line="240" w:lineRule="auto"/>
        <w:ind w:left="1440"/>
        <w:rPr>
          <w:rFonts w:ascii="Calibri" w:eastAsia="Times New Roman" w:hAnsi="Calibri" w:cs="Calibri"/>
          <w:i/>
        </w:rPr>
      </w:pPr>
    </w:p>
    <w:p w14:paraId="6CECF594" w14:textId="77777777" w:rsidR="00FF038B" w:rsidRPr="008D7CC4" w:rsidRDefault="00FF038B" w:rsidP="008D7CC4">
      <w:pPr>
        <w:ind w:left="1440"/>
        <w:rPr>
          <w:i/>
        </w:rPr>
      </w:pPr>
      <w:r w:rsidRPr="008D7CC4">
        <w:rPr>
          <w:i/>
        </w:rPr>
        <w:t>Click Yes and point it to the KML file that you downloaded and unzipped.</w:t>
      </w:r>
    </w:p>
    <w:p w14:paraId="59961185" w14:textId="77777777" w:rsidR="00FF038B" w:rsidRPr="008D7CC4" w:rsidRDefault="00FF038B" w:rsidP="008D7CC4">
      <w:pPr>
        <w:ind w:left="1440"/>
        <w:rPr>
          <w:i/>
        </w:rPr>
      </w:pPr>
      <w:r w:rsidRPr="008D7CC4">
        <w:rPr>
          <w:i/>
        </w:rPr>
        <w:t>Give it a friendly name, if you wish</w:t>
      </w:r>
    </w:p>
    <w:p w14:paraId="6D2B04BD" w14:textId="77777777" w:rsidR="00FF038B" w:rsidRPr="008D7CC4" w:rsidRDefault="00FF038B" w:rsidP="008D7CC4">
      <w:pPr>
        <w:ind w:left="1440"/>
        <w:rPr>
          <w:i/>
        </w:rPr>
      </w:pPr>
      <w:r w:rsidRPr="008D7CC4">
        <w:rPr>
          <w:i/>
        </w:rPr>
        <w:t>Now, the region name in this KML file is TRACTTCE, so select that</w:t>
      </w:r>
    </w:p>
    <w:p w14:paraId="2661B64E" w14:textId="77777777" w:rsidR="00FF038B" w:rsidRPr="00FF038B" w:rsidRDefault="00FF038B" w:rsidP="00FF038B">
      <w:pPr>
        <w:spacing w:after="0" w:line="240" w:lineRule="auto"/>
        <w:ind w:left="1440"/>
        <w:rPr>
          <w:rFonts w:ascii="Calibri" w:eastAsia="Times New Roman" w:hAnsi="Calibri" w:cs="Calibri"/>
          <w:i/>
        </w:rPr>
      </w:pPr>
    </w:p>
    <w:p w14:paraId="0D9B9AB1" w14:textId="77777777" w:rsidR="00FF038B" w:rsidRPr="00FF038B" w:rsidRDefault="00FF038B" w:rsidP="00FF038B">
      <w:pPr>
        <w:spacing w:after="0" w:line="240" w:lineRule="auto"/>
        <w:ind w:left="1440"/>
        <w:rPr>
          <w:rFonts w:ascii="Calibri" w:eastAsia="Times New Roman" w:hAnsi="Calibri" w:cs="Calibri"/>
          <w:i/>
        </w:rPr>
      </w:pPr>
      <w:r w:rsidRPr="00FF038B">
        <w:rPr>
          <w:rFonts w:ascii="Calibri" w:eastAsia="Times New Roman" w:hAnsi="Calibri" w:cs="Calibri"/>
          <w:i/>
          <w:noProof/>
        </w:rPr>
        <w:drawing>
          <wp:inline distT="0" distB="0" distL="0" distR="0" wp14:anchorId="248D91FF" wp14:editId="6626B72E">
            <wp:extent cx="3803768" cy="147436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1222" cy="1477255"/>
                    </a:xfrm>
                    <a:prstGeom prst="rect">
                      <a:avLst/>
                    </a:prstGeom>
                  </pic:spPr>
                </pic:pic>
              </a:graphicData>
            </a:graphic>
          </wp:inline>
        </w:drawing>
      </w:r>
      <w:r w:rsidRPr="00FF038B">
        <w:rPr>
          <w:rFonts w:ascii="Calibri" w:eastAsia="Times New Roman" w:hAnsi="Calibri" w:cs="Calibri"/>
          <w:i/>
        </w:rPr>
        <w:t xml:space="preserve"> </w:t>
      </w:r>
    </w:p>
    <w:p w14:paraId="258A2F4D" w14:textId="77777777" w:rsidR="00FF038B" w:rsidRDefault="00FF038B" w:rsidP="00EF28FD">
      <w:pPr>
        <w:spacing w:before="240" w:after="0" w:line="240" w:lineRule="auto"/>
        <w:ind w:left="720"/>
        <w:rPr>
          <w:rFonts w:ascii="Calibri" w:eastAsia="Times New Roman" w:hAnsi="Calibri" w:cs="Calibri"/>
        </w:rPr>
      </w:pPr>
    </w:p>
    <w:p w14:paraId="41455CE3" w14:textId="77777777" w:rsidR="00FF038B" w:rsidRPr="008D7CC4" w:rsidRDefault="00FF038B" w:rsidP="008D7CC4">
      <w:pPr>
        <w:ind w:left="1440"/>
        <w:rPr>
          <w:i/>
        </w:rPr>
      </w:pPr>
      <w:r w:rsidRPr="008D7CC4">
        <w:rPr>
          <w:i/>
        </w:rPr>
        <w:lastRenderedPageBreak/>
        <w:t xml:space="preserve">Now, let’s give it a more professional look.  </w:t>
      </w:r>
    </w:p>
    <w:p w14:paraId="1D0947FC" w14:textId="77777777" w:rsidR="00EF28FD" w:rsidRPr="008D7CC4" w:rsidRDefault="00FF038B" w:rsidP="008D7CC4">
      <w:pPr>
        <w:ind w:left="1440"/>
        <w:rPr>
          <w:i/>
        </w:rPr>
      </w:pPr>
      <w:r w:rsidRPr="008D7CC4">
        <w:rPr>
          <w:i/>
        </w:rPr>
        <w:t>In the map type, choose the shaded region type.</w:t>
      </w:r>
    </w:p>
    <w:p w14:paraId="081B4805" w14:textId="77777777" w:rsidR="00FF038B" w:rsidRPr="00EF28FD" w:rsidRDefault="00FF038B" w:rsidP="00EF28FD">
      <w:pPr>
        <w:spacing w:before="240" w:after="0" w:line="240" w:lineRule="auto"/>
        <w:ind w:left="720"/>
        <w:rPr>
          <w:rFonts w:ascii="Calibri" w:eastAsia="Times New Roman" w:hAnsi="Calibri" w:cs="Calibri"/>
        </w:rPr>
      </w:pPr>
      <w:r>
        <w:rPr>
          <w:noProof/>
        </w:rPr>
        <w:drawing>
          <wp:inline distT="0" distB="0" distL="0" distR="0" wp14:anchorId="764E4DDA" wp14:editId="350DA4D9">
            <wp:extent cx="4706271" cy="2300844"/>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6587" cy="2305888"/>
                    </a:xfrm>
                    <a:prstGeom prst="rect">
                      <a:avLst/>
                    </a:prstGeom>
                  </pic:spPr>
                </pic:pic>
              </a:graphicData>
            </a:graphic>
          </wp:inline>
        </w:drawing>
      </w:r>
    </w:p>
    <w:p w14:paraId="19A6A782" w14:textId="77777777" w:rsidR="0093164D" w:rsidRPr="0093164D" w:rsidRDefault="0093164D" w:rsidP="00FF038B">
      <w:pPr>
        <w:spacing w:before="240" w:after="0" w:line="240" w:lineRule="auto"/>
        <w:rPr>
          <w:rFonts w:ascii="Calibri" w:eastAsia="Times New Roman" w:hAnsi="Calibri" w:cs="Calibri"/>
        </w:rPr>
      </w:pPr>
      <w:r w:rsidRPr="0093164D">
        <w:rPr>
          <w:rFonts w:ascii="Calibri" w:eastAsia="Times New Roman" w:hAnsi="Calibri" w:cs="Calibri"/>
        </w:rPr>
        <w:t>You are starting to see the census tracts come alive.</w:t>
      </w:r>
    </w:p>
    <w:p w14:paraId="2974E8D7" w14:textId="77777777" w:rsidR="00EF28FD" w:rsidRPr="008D7CC4" w:rsidRDefault="00FF038B" w:rsidP="008D7CC4">
      <w:pPr>
        <w:ind w:left="1440"/>
        <w:rPr>
          <w:i/>
        </w:rPr>
      </w:pPr>
      <w:r w:rsidRPr="008D7CC4">
        <w:rPr>
          <w:i/>
        </w:rPr>
        <w:t xml:space="preserve">For the final flare, </w:t>
      </w:r>
      <w:r w:rsidR="0093164D" w:rsidRPr="008D7CC4">
        <w:rPr>
          <w:i/>
        </w:rPr>
        <w:t xml:space="preserve">drag NHCHG (number household change) and NPCHG (number population change) to the value field. </w:t>
      </w:r>
    </w:p>
    <w:p w14:paraId="051545F1" w14:textId="77777777" w:rsidR="0093164D" w:rsidRPr="008D7CC4" w:rsidRDefault="0093164D" w:rsidP="008D7CC4">
      <w:pPr>
        <w:ind w:left="1440"/>
        <w:rPr>
          <w:i/>
        </w:rPr>
      </w:pPr>
      <w:r w:rsidRPr="008D7CC4">
        <w:rPr>
          <w:i/>
        </w:rPr>
        <w:t>Name the Layer something useful</w:t>
      </w:r>
    </w:p>
    <w:p w14:paraId="1C28ED1E" w14:textId="77777777" w:rsidR="0093164D" w:rsidRPr="008D7CC4" w:rsidRDefault="0093164D" w:rsidP="008D7CC4">
      <w:pPr>
        <w:ind w:left="1440"/>
        <w:rPr>
          <w:i/>
        </w:rPr>
      </w:pPr>
      <w:r w:rsidRPr="008D7CC4">
        <w:rPr>
          <w:i/>
        </w:rPr>
        <w:t>You now have a custom map with data by census tract</w:t>
      </w:r>
    </w:p>
    <w:p w14:paraId="691D6513" w14:textId="77777777" w:rsidR="00D57C7B" w:rsidRDefault="00D57C7B" w:rsidP="0093164D">
      <w:pPr>
        <w:spacing w:after="0" w:line="240" w:lineRule="auto"/>
        <w:ind w:left="1440"/>
        <w:rPr>
          <w:rFonts w:ascii="Calibri" w:eastAsia="Times New Roman" w:hAnsi="Calibri" w:cs="Calibri"/>
          <w:i/>
        </w:rPr>
      </w:pPr>
    </w:p>
    <w:p w14:paraId="27BB6731" w14:textId="77777777" w:rsidR="0093164D" w:rsidRPr="0093164D" w:rsidRDefault="0093164D" w:rsidP="0093164D">
      <w:pPr>
        <w:spacing w:after="0" w:line="240" w:lineRule="auto"/>
        <w:ind w:left="379"/>
        <w:rPr>
          <w:rFonts w:ascii="Calibri" w:eastAsia="Times New Roman" w:hAnsi="Calibri" w:cs="Calibri"/>
          <w:i/>
        </w:rPr>
      </w:pPr>
      <w:r>
        <w:rPr>
          <w:noProof/>
        </w:rPr>
        <w:drawing>
          <wp:inline distT="0" distB="0" distL="0" distR="0" wp14:anchorId="6779EE06" wp14:editId="4BAD4A2D">
            <wp:extent cx="6279764" cy="3368664"/>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7942" cy="3373051"/>
                    </a:xfrm>
                    <a:prstGeom prst="rect">
                      <a:avLst/>
                    </a:prstGeom>
                  </pic:spPr>
                </pic:pic>
              </a:graphicData>
            </a:graphic>
          </wp:inline>
        </w:drawing>
      </w:r>
    </w:p>
    <w:p w14:paraId="5B727BBF" w14:textId="77777777" w:rsidR="00223CAC" w:rsidRDefault="00223CAC" w:rsidP="007E4733">
      <w:pPr>
        <w:spacing w:after="0" w:line="240" w:lineRule="auto"/>
        <w:ind w:left="720"/>
        <w:rPr>
          <w:rFonts w:ascii="Calibri" w:eastAsia="Times New Roman" w:hAnsi="Calibri" w:cs="Calibri"/>
        </w:rPr>
      </w:pPr>
    </w:p>
    <w:p w14:paraId="52022A06" w14:textId="77777777" w:rsidR="008F1A97" w:rsidRDefault="00743015" w:rsidP="009635B5">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lastRenderedPageBreak/>
        <w:t xml:space="preserve">Advanced Search and </w:t>
      </w:r>
      <w:r w:rsidR="009635B5" w:rsidRPr="009635B5">
        <w:rPr>
          <w:rFonts w:ascii="Calibri Light" w:eastAsia="Times New Roman" w:hAnsi="Calibri Light" w:cs="Calibri Light"/>
          <w:color w:val="2E74B5"/>
          <w:sz w:val="32"/>
          <w:szCs w:val="32"/>
        </w:rPr>
        <w:t>Hierarchical Charts</w:t>
      </w:r>
    </w:p>
    <w:p w14:paraId="381307A4" w14:textId="77777777" w:rsidR="00743015" w:rsidRDefault="00743015" w:rsidP="007E4733">
      <w:pPr>
        <w:spacing w:after="0" w:line="240" w:lineRule="auto"/>
        <w:ind w:left="720"/>
        <w:rPr>
          <w:rFonts w:ascii="Calibri" w:eastAsia="Times New Roman" w:hAnsi="Calibri" w:cs="Calibri"/>
        </w:rPr>
      </w:pPr>
      <w:r>
        <w:rPr>
          <w:rFonts w:ascii="Calibri" w:eastAsia="Times New Roman" w:hAnsi="Calibri" w:cs="Calibri"/>
        </w:rPr>
        <w:t xml:space="preserve">In this section, we will explore two topics.  First, we will look at how to use the Advanced Search feature of the Census American Fact Finder.  Then we will modify </w:t>
      </w:r>
      <w:r w:rsidR="00765C92">
        <w:rPr>
          <w:rFonts w:ascii="Calibri" w:eastAsia="Times New Roman" w:hAnsi="Calibri" w:cs="Calibri"/>
        </w:rPr>
        <w:t>and download a dataset, and use that to create a hierarchical chart (a chart that highlights data in multiple categories).</w:t>
      </w:r>
    </w:p>
    <w:p w14:paraId="4D18E1CA" w14:textId="77777777" w:rsidR="00765C92" w:rsidRDefault="00765C92" w:rsidP="007E4733">
      <w:pPr>
        <w:spacing w:after="0" w:line="240" w:lineRule="auto"/>
        <w:ind w:left="720"/>
        <w:rPr>
          <w:rFonts w:ascii="Calibri" w:eastAsia="Times New Roman" w:hAnsi="Calibri" w:cs="Calibri"/>
        </w:rPr>
      </w:pPr>
    </w:p>
    <w:p w14:paraId="4E9AD999" w14:textId="77777777" w:rsidR="00765C92" w:rsidRDefault="00765C92" w:rsidP="007E4733">
      <w:pPr>
        <w:spacing w:after="0" w:line="240" w:lineRule="auto"/>
        <w:ind w:left="720"/>
        <w:rPr>
          <w:rFonts w:ascii="Calibri" w:eastAsia="Times New Roman" w:hAnsi="Calibri" w:cs="Calibri"/>
        </w:rPr>
      </w:pPr>
      <w:r>
        <w:rPr>
          <w:rFonts w:ascii="Calibri" w:eastAsia="Times New Roman" w:hAnsi="Calibri" w:cs="Calibri"/>
        </w:rPr>
        <w:t xml:space="preserve">Let’s say you want to understand the </w:t>
      </w:r>
      <w:r w:rsidRPr="00765C92">
        <w:rPr>
          <w:rFonts w:ascii="Calibri" w:eastAsia="Times New Roman" w:hAnsi="Calibri" w:cs="Calibri"/>
          <w:u w:val="single"/>
        </w:rPr>
        <w:t>income</w:t>
      </w:r>
      <w:r>
        <w:rPr>
          <w:rFonts w:ascii="Calibri" w:eastAsia="Times New Roman" w:hAnsi="Calibri" w:cs="Calibri"/>
        </w:rPr>
        <w:t xml:space="preserve"> gap between </w:t>
      </w:r>
      <w:r w:rsidRPr="00765C92">
        <w:rPr>
          <w:rFonts w:ascii="Calibri" w:eastAsia="Times New Roman" w:hAnsi="Calibri" w:cs="Calibri"/>
          <w:u w:val="single"/>
        </w:rPr>
        <w:t>males and females</w:t>
      </w:r>
      <w:r>
        <w:rPr>
          <w:rFonts w:ascii="Calibri" w:eastAsia="Times New Roman" w:hAnsi="Calibri" w:cs="Calibri"/>
        </w:rPr>
        <w:t xml:space="preserve"> with varying levels of </w:t>
      </w:r>
      <w:r w:rsidRPr="00765C92">
        <w:rPr>
          <w:rFonts w:ascii="Calibri" w:eastAsia="Times New Roman" w:hAnsi="Calibri" w:cs="Calibri"/>
          <w:u w:val="single"/>
        </w:rPr>
        <w:t>education</w:t>
      </w:r>
      <w:r>
        <w:rPr>
          <w:rFonts w:ascii="Calibri" w:eastAsia="Times New Roman" w:hAnsi="Calibri" w:cs="Calibri"/>
        </w:rPr>
        <w:t>.  You can see that we are looking at three separate variables.  Income, male and female, and education level.  Let’s search the American Fact Finder using those variables to find exactly what we are looking for.</w:t>
      </w:r>
    </w:p>
    <w:p w14:paraId="259AACE8" w14:textId="77777777" w:rsidR="00765C92" w:rsidRDefault="00765C92" w:rsidP="007E4733">
      <w:pPr>
        <w:spacing w:after="0" w:line="240" w:lineRule="auto"/>
        <w:ind w:left="720"/>
        <w:rPr>
          <w:rFonts w:ascii="Calibri" w:eastAsia="Times New Roman" w:hAnsi="Calibri" w:cs="Calibri"/>
        </w:rPr>
      </w:pPr>
    </w:p>
    <w:p w14:paraId="39E81075" w14:textId="77777777" w:rsidR="00765C92" w:rsidRPr="008D7CC4" w:rsidRDefault="00765C92" w:rsidP="008D7CC4">
      <w:pPr>
        <w:ind w:left="1440"/>
        <w:rPr>
          <w:i/>
        </w:rPr>
      </w:pPr>
      <w:r w:rsidRPr="008D7CC4">
        <w:rPr>
          <w:i/>
        </w:rPr>
        <w:t>Go back to American Fact Finder (</w:t>
      </w:r>
      <w:hyperlink r:id="rId46" w:history="1">
        <w:r w:rsidRPr="00765C92">
          <w:rPr>
            <w:i/>
          </w:rPr>
          <w:t>http://factfinder.census.gov</w:t>
        </w:r>
      </w:hyperlink>
      <w:r w:rsidRPr="008D7CC4">
        <w:rPr>
          <w:i/>
        </w:rPr>
        <w:t>).</w:t>
      </w:r>
    </w:p>
    <w:p w14:paraId="16CC199F" w14:textId="77777777" w:rsidR="00765C92" w:rsidRPr="008D7CC4" w:rsidRDefault="00765C92" w:rsidP="008D7CC4">
      <w:pPr>
        <w:ind w:left="1440"/>
        <w:rPr>
          <w:i/>
        </w:rPr>
      </w:pPr>
      <w:r w:rsidRPr="008D7CC4">
        <w:rPr>
          <w:i/>
        </w:rPr>
        <w:t>Click on Advanced Search on the menu.</w:t>
      </w:r>
    </w:p>
    <w:p w14:paraId="2EFF9652" w14:textId="77777777" w:rsidR="00765C92" w:rsidRPr="008D7CC4" w:rsidRDefault="00765C92" w:rsidP="008D7CC4">
      <w:pPr>
        <w:ind w:left="1440"/>
        <w:rPr>
          <w:i/>
        </w:rPr>
      </w:pPr>
      <w:r w:rsidRPr="008D7CC4">
        <w:rPr>
          <w:i/>
        </w:rPr>
        <w:t xml:space="preserve">On the left, click on Topics under the search options.  </w:t>
      </w:r>
    </w:p>
    <w:p w14:paraId="1E368C0D" w14:textId="77777777" w:rsidR="00765C92" w:rsidRPr="008D7CC4" w:rsidRDefault="00765C92" w:rsidP="008D7CC4">
      <w:pPr>
        <w:ind w:left="1440"/>
        <w:rPr>
          <w:i/>
        </w:rPr>
      </w:pPr>
      <w:r w:rsidRPr="008D7CC4">
        <w:rPr>
          <w:i/>
        </w:rPr>
        <w:t>Here you will choose the three topics mapping to the three variables.</w:t>
      </w:r>
    </w:p>
    <w:p w14:paraId="2DA79468" w14:textId="77777777" w:rsidR="00765C92" w:rsidRPr="008D7CC4" w:rsidRDefault="00765C92" w:rsidP="008D7CC4">
      <w:pPr>
        <w:ind w:left="1440"/>
        <w:rPr>
          <w:i/>
        </w:rPr>
      </w:pPr>
      <w:r w:rsidRPr="008D7CC4">
        <w:rPr>
          <w:i/>
        </w:rPr>
        <w:t>Start with male vs. female.  These are people, so click on People.</w:t>
      </w:r>
    </w:p>
    <w:p w14:paraId="10F530C7" w14:textId="77777777" w:rsidR="00765C92" w:rsidRPr="008D7CC4" w:rsidRDefault="00765C92" w:rsidP="008D7CC4">
      <w:pPr>
        <w:ind w:left="1440"/>
        <w:rPr>
          <w:i/>
        </w:rPr>
      </w:pPr>
      <w:r w:rsidRPr="008D7CC4">
        <w:rPr>
          <w:i/>
        </w:rPr>
        <w:t>Click on Age &amp; Sex.</w:t>
      </w:r>
    </w:p>
    <w:p w14:paraId="295CF15A" w14:textId="77777777" w:rsidR="00765C92" w:rsidRPr="008D7CC4" w:rsidRDefault="00765C92" w:rsidP="008D7CC4">
      <w:pPr>
        <w:ind w:left="1440"/>
        <w:rPr>
          <w:i/>
        </w:rPr>
      </w:pPr>
      <w:r w:rsidRPr="008D7CC4">
        <w:rPr>
          <w:i/>
        </w:rPr>
        <w:t>Click on Sex.</w:t>
      </w:r>
    </w:p>
    <w:p w14:paraId="6DA3BFDE" w14:textId="77777777" w:rsidR="00765C92" w:rsidRDefault="00765C92" w:rsidP="00765C92">
      <w:pPr>
        <w:spacing w:after="0" w:line="240" w:lineRule="auto"/>
        <w:ind w:left="1440"/>
        <w:rPr>
          <w:rFonts w:ascii="Calibri" w:eastAsia="Times New Roman" w:hAnsi="Calibri" w:cs="Calibri"/>
          <w:i/>
        </w:rPr>
      </w:pPr>
      <w:r w:rsidRPr="00765C92">
        <w:rPr>
          <w:rFonts w:ascii="Calibri" w:eastAsia="Times New Roman" w:hAnsi="Calibri" w:cs="Calibri"/>
          <w:i/>
          <w:noProof/>
        </w:rPr>
        <w:drawing>
          <wp:inline distT="0" distB="0" distL="0" distR="0" wp14:anchorId="52036CB3" wp14:editId="686DEC63">
            <wp:extent cx="3739182" cy="20030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7632" cy="2007546"/>
                    </a:xfrm>
                    <a:prstGeom prst="rect">
                      <a:avLst/>
                    </a:prstGeom>
                  </pic:spPr>
                </pic:pic>
              </a:graphicData>
            </a:graphic>
          </wp:inline>
        </w:drawing>
      </w:r>
    </w:p>
    <w:p w14:paraId="3E048E00" w14:textId="77777777" w:rsidR="00075FD0" w:rsidRPr="008D7CC4" w:rsidRDefault="00075FD0" w:rsidP="008D7CC4">
      <w:pPr>
        <w:ind w:left="1440"/>
        <w:rPr>
          <w:i/>
        </w:rPr>
      </w:pPr>
    </w:p>
    <w:p w14:paraId="4FC874A2" w14:textId="77777777" w:rsidR="00765C92" w:rsidRPr="008D7CC4" w:rsidRDefault="00765C92" w:rsidP="008D7CC4">
      <w:pPr>
        <w:ind w:left="1440"/>
        <w:rPr>
          <w:i/>
        </w:rPr>
      </w:pPr>
      <w:r w:rsidRPr="008D7CC4">
        <w:rPr>
          <w:i/>
        </w:rPr>
        <w:t>Notice that when you do that, it has added Sex to your search criteria in the box on the left marked “Your Selections”.</w:t>
      </w:r>
    </w:p>
    <w:p w14:paraId="582F5480" w14:textId="77777777" w:rsidR="00765C92" w:rsidRPr="008D7CC4" w:rsidRDefault="00765C92" w:rsidP="008D7CC4">
      <w:pPr>
        <w:ind w:left="1440"/>
        <w:rPr>
          <w:i/>
        </w:rPr>
      </w:pPr>
      <w:r w:rsidRPr="008D7CC4">
        <w:rPr>
          <w:i/>
        </w:rPr>
        <w:t>Now we want to find Income.  Choose Income and Earnings.</w:t>
      </w:r>
    </w:p>
    <w:p w14:paraId="2AC990B0" w14:textId="77777777" w:rsidR="00765C92" w:rsidRPr="008D7CC4" w:rsidRDefault="00765C92" w:rsidP="008D7CC4">
      <w:pPr>
        <w:ind w:left="1440"/>
        <w:rPr>
          <w:i/>
        </w:rPr>
      </w:pPr>
      <w:r w:rsidRPr="008D7CC4">
        <w:rPr>
          <w:i/>
        </w:rPr>
        <w:t>Choose Income/Earnings (Individuals).  It is added to your search criteria.</w:t>
      </w:r>
    </w:p>
    <w:p w14:paraId="11C06FC8" w14:textId="77777777" w:rsidR="00765C92" w:rsidRPr="008D7CC4" w:rsidRDefault="00765C92" w:rsidP="008D7CC4">
      <w:pPr>
        <w:ind w:left="1440"/>
        <w:rPr>
          <w:i/>
        </w:rPr>
      </w:pPr>
      <w:r w:rsidRPr="008D7CC4">
        <w:rPr>
          <w:i/>
        </w:rPr>
        <w:t>Last, we want this data by levels of education.  Click Education</w:t>
      </w:r>
    </w:p>
    <w:p w14:paraId="1E8CF5D8" w14:textId="7CF13DC6" w:rsidR="00765C92" w:rsidRDefault="00765C92" w:rsidP="008D7CC4">
      <w:pPr>
        <w:ind w:left="1440"/>
        <w:rPr>
          <w:i/>
        </w:rPr>
      </w:pPr>
      <w:r w:rsidRPr="008D7CC4">
        <w:rPr>
          <w:i/>
        </w:rPr>
        <w:t>Choose Educational Attainment</w:t>
      </w:r>
    </w:p>
    <w:p w14:paraId="389B037D" w14:textId="3E70752A" w:rsidR="000231E2" w:rsidRDefault="000231E2" w:rsidP="000231E2">
      <w:pPr>
        <w:pStyle w:val="CommentText"/>
        <w:rPr>
          <w:ins w:id="17" w:author="Adam Hecktman" w:date="2017-08-03T20:36:00Z"/>
        </w:rPr>
      </w:pPr>
      <w:ins w:id="18" w:author="Adam Hecktman" w:date="2017-08-03T20:36:00Z">
        <w:r>
          <w:t>For this example we will look at national level data. You will not need to select a geography in AFF since the US is the default geographic level. However, if you are interested in con</w:t>
        </w:r>
        <w:r>
          <w:t xml:space="preserve">ducting the same analysis for </w:t>
        </w:r>
        <w:bookmarkStart w:id="19" w:name="_GoBack"/>
        <w:bookmarkEnd w:id="19"/>
        <w:r>
          <w:t xml:space="preserve">different geographies, you just need to use the Geography search option right below topics to select it. </w:t>
        </w:r>
      </w:ins>
    </w:p>
    <w:p w14:paraId="4DDBC3D3" w14:textId="759A3974" w:rsidR="00C11B6C" w:rsidRPr="00C11B6C" w:rsidDel="000231E2" w:rsidRDefault="00C11B6C" w:rsidP="008D7CC4">
      <w:pPr>
        <w:ind w:left="1440"/>
        <w:rPr>
          <w:del w:id="20" w:author="Adam Hecktman" w:date="2017-08-03T20:36:00Z"/>
          <w:i/>
        </w:rPr>
      </w:pPr>
      <w:del w:id="21" w:author="Adam Hecktman" w:date="2017-08-03T20:36:00Z">
        <w:r w:rsidRPr="00B64070" w:rsidDel="000231E2">
          <w:rPr>
            <w:i/>
          </w:rPr>
          <w:lastRenderedPageBreak/>
          <w:delText>For this example we will look at national level data. You will not need to select a geography in AFF since the US is the default geographic level. However, if you are interested in conducting the same analysis for a different geographies, you just need to use the Geography search option right below topics to select it</w:delText>
        </w:r>
      </w:del>
    </w:p>
    <w:p w14:paraId="20C01D10" w14:textId="77777777" w:rsidR="00765C92" w:rsidRPr="008D7CC4" w:rsidRDefault="00765C92" w:rsidP="008D7CC4">
      <w:pPr>
        <w:ind w:left="1440"/>
        <w:rPr>
          <w:i/>
        </w:rPr>
      </w:pPr>
      <w:r w:rsidRPr="008D7CC4">
        <w:rPr>
          <w:i/>
        </w:rPr>
        <w:t xml:space="preserve">Close the search </w:t>
      </w:r>
      <w:commentRangeStart w:id="22"/>
      <w:r w:rsidRPr="008D7CC4">
        <w:rPr>
          <w:i/>
        </w:rPr>
        <w:t>box</w:t>
      </w:r>
      <w:commentRangeEnd w:id="22"/>
      <w:r w:rsidR="0061775D">
        <w:rPr>
          <w:rStyle w:val="CommentReference"/>
        </w:rPr>
        <w:commentReference w:id="22"/>
      </w:r>
    </w:p>
    <w:p w14:paraId="0527AE21" w14:textId="77777777" w:rsidR="00765C92" w:rsidRPr="008D7CC4" w:rsidRDefault="00BE6A66" w:rsidP="008D7CC4">
      <w:pPr>
        <w:ind w:left="1440"/>
        <w:rPr>
          <w:i/>
        </w:rPr>
      </w:pPr>
      <w:r w:rsidRPr="008D7CC4">
        <w:rPr>
          <w:i/>
        </w:rPr>
        <w:t>The second report gives you median earnings by sex by educational attainment.  Open this.</w:t>
      </w:r>
    </w:p>
    <w:p w14:paraId="5E4FEE1F" w14:textId="77777777" w:rsidR="00BE6A66" w:rsidRPr="00765C92" w:rsidRDefault="00BE6A66" w:rsidP="00765C92">
      <w:pPr>
        <w:spacing w:after="0" w:line="240" w:lineRule="auto"/>
        <w:ind w:left="1440"/>
        <w:rPr>
          <w:rFonts w:ascii="Calibri" w:eastAsia="Times New Roman" w:hAnsi="Calibri" w:cs="Calibri"/>
          <w:i/>
        </w:rPr>
      </w:pPr>
      <w:r>
        <w:rPr>
          <w:noProof/>
        </w:rPr>
        <w:drawing>
          <wp:inline distT="0" distB="0" distL="0" distR="0" wp14:anchorId="5C12783E" wp14:editId="4B9BBA0A">
            <wp:extent cx="3929541" cy="33581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1330" cy="3359691"/>
                    </a:xfrm>
                    <a:prstGeom prst="rect">
                      <a:avLst/>
                    </a:prstGeom>
                  </pic:spPr>
                </pic:pic>
              </a:graphicData>
            </a:graphic>
          </wp:inline>
        </w:drawing>
      </w:r>
    </w:p>
    <w:p w14:paraId="3B6EF5B3" w14:textId="77777777" w:rsidR="00BE6A66" w:rsidRDefault="00BE6A66" w:rsidP="00BE6A66">
      <w:pPr>
        <w:spacing w:after="0" w:line="240" w:lineRule="auto"/>
        <w:ind w:left="720"/>
        <w:rPr>
          <w:rFonts w:ascii="Calibri" w:eastAsia="Times New Roman" w:hAnsi="Calibri" w:cs="Calibri"/>
        </w:rPr>
      </w:pPr>
      <w:r>
        <w:rPr>
          <w:rFonts w:ascii="Calibri" w:eastAsia="Times New Roman" w:hAnsi="Calibri" w:cs="Calibri"/>
        </w:rPr>
        <w:t>Quite often, you will want to analyze or visualize census data across several different categories.  You may be already familiar with using Excel charts to map single categories.  But there are several charts in Excel that are particularly good for hierarchal data.  An example of such data may be the average earnings (the data) for people with varying levels of education (one category), broken down by gender (a second category).  With a bit of cleaning, we can do that with this table.</w:t>
      </w:r>
    </w:p>
    <w:p w14:paraId="2AD4B716" w14:textId="77777777" w:rsidR="00BE6A66" w:rsidRDefault="00BE6A66" w:rsidP="00BE6A66">
      <w:pPr>
        <w:spacing w:after="0" w:line="240" w:lineRule="auto"/>
        <w:ind w:left="720"/>
        <w:rPr>
          <w:rFonts w:ascii="Calibri" w:eastAsia="Times New Roman" w:hAnsi="Calibri" w:cs="Calibri"/>
        </w:rPr>
      </w:pPr>
    </w:p>
    <w:p w14:paraId="3D807F6A" w14:textId="77777777" w:rsidR="00BE6A66" w:rsidRPr="008D7CC4" w:rsidRDefault="00BE6A66" w:rsidP="008D7CC4">
      <w:pPr>
        <w:ind w:left="1440"/>
        <w:rPr>
          <w:i/>
        </w:rPr>
      </w:pPr>
      <w:r w:rsidRPr="008D7CC4">
        <w:rPr>
          <w:i/>
        </w:rPr>
        <w:t>First, click Modify Table.</w:t>
      </w:r>
    </w:p>
    <w:p w14:paraId="05A4D6BC" w14:textId="77777777" w:rsidR="00BE6A66" w:rsidRPr="008D7CC4" w:rsidRDefault="00BE6A66" w:rsidP="008D7CC4">
      <w:pPr>
        <w:ind w:left="1440"/>
        <w:rPr>
          <w:i/>
        </w:rPr>
      </w:pPr>
      <w:r w:rsidRPr="008D7CC4">
        <w:rPr>
          <w:i/>
        </w:rPr>
        <w:t>Uncheck the Margin of Error column</w:t>
      </w:r>
      <w:r w:rsidR="00370970" w:rsidRPr="008D7CC4">
        <w:rPr>
          <w:i/>
        </w:rPr>
        <w:t>.</w:t>
      </w:r>
    </w:p>
    <w:p w14:paraId="1FCE99E1" w14:textId="77777777" w:rsidR="00BE6A66" w:rsidRPr="008D7CC4" w:rsidRDefault="00BE6A66" w:rsidP="008D7CC4">
      <w:pPr>
        <w:ind w:left="1440"/>
        <w:rPr>
          <w:i/>
        </w:rPr>
      </w:pPr>
      <w:r w:rsidRPr="008D7CC4">
        <w:rPr>
          <w:i/>
        </w:rPr>
        <w:t>Uncheck the education levels under Total, as we won’t be using those.</w:t>
      </w:r>
    </w:p>
    <w:p w14:paraId="53F20D53" w14:textId="77777777" w:rsidR="00370970" w:rsidRPr="008D7CC4" w:rsidRDefault="00370970" w:rsidP="008D7CC4">
      <w:pPr>
        <w:ind w:left="1440"/>
        <w:rPr>
          <w:i/>
        </w:rPr>
      </w:pPr>
      <w:r w:rsidRPr="008D7CC4">
        <w:rPr>
          <w:i/>
        </w:rPr>
        <w:t>We can structure the data further in Excel.</w:t>
      </w:r>
    </w:p>
    <w:p w14:paraId="07F61906" w14:textId="77777777" w:rsidR="00BE6A66" w:rsidRDefault="00370970" w:rsidP="00BE6A66">
      <w:pPr>
        <w:spacing w:after="0" w:line="240" w:lineRule="auto"/>
        <w:ind w:left="1440"/>
        <w:rPr>
          <w:rFonts w:ascii="Calibri" w:eastAsia="Times New Roman" w:hAnsi="Calibri" w:cs="Calibri"/>
          <w:i/>
        </w:rPr>
      </w:pPr>
      <w:r>
        <w:rPr>
          <w:noProof/>
        </w:rPr>
        <w:lastRenderedPageBreak/>
        <w:drawing>
          <wp:inline distT="0" distB="0" distL="0" distR="0" wp14:anchorId="303CF178" wp14:editId="2D084849">
            <wp:extent cx="4493817" cy="402427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6333" cy="4026524"/>
                    </a:xfrm>
                    <a:prstGeom prst="rect">
                      <a:avLst/>
                    </a:prstGeom>
                  </pic:spPr>
                </pic:pic>
              </a:graphicData>
            </a:graphic>
          </wp:inline>
        </w:drawing>
      </w:r>
    </w:p>
    <w:p w14:paraId="072AB5ED" w14:textId="77777777" w:rsidR="00BE6A66" w:rsidRPr="00BE6A66" w:rsidRDefault="00BE6A66" w:rsidP="00BE6A66">
      <w:pPr>
        <w:spacing w:after="0" w:line="240" w:lineRule="auto"/>
        <w:ind w:left="720"/>
        <w:rPr>
          <w:rFonts w:ascii="Calibri" w:eastAsia="Times New Roman" w:hAnsi="Calibri" w:cs="Calibri"/>
        </w:rPr>
      </w:pPr>
    </w:p>
    <w:p w14:paraId="0C920829" w14:textId="77777777" w:rsidR="00370970" w:rsidRDefault="00370970" w:rsidP="00075FD0">
      <w:pPr>
        <w:spacing w:after="0" w:line="240" w:lineRule="auto"/>
        <w:ind w:left="720"/>
        <w:rPr>
          <w:rFonts w:ascii="Calibri" w:eastAsia="Times New Roman" w:hAnsi="Calibri" w:cs="Calibri"/>
        </w:rPr>
      </w:pPr>
      <w:r>
        <w:rPr>
          <w:rFonts w:ascii="Calibri" w:eastAsia="Times New Roman" w:hAnsi="Calibri" w:cs="Calibri"/>
        </w:rPr>
        <w:t>The view should look like this:</w:t>
      </w:r>
    </w:p>
    <w:p w14:paraId="594FD62C" w14:textId="77777777" w:rsidR="00370970" w:rsidRDefault="00370970" w:rsidP="00075FD0">
      <w:pPr>
        <w:spacing w:after="0" w:line="240" w:lineRule="auto"/>
        <w:ind w:left="1440"/>
        <w:rPr>
          <w:rFonts w:ascii="Calibri" w:eastAsia="Times New Roman" w:hAnsi="Calibri" w:cs="Calibri"/>
        </w:rPr>
      </w:pPr>
      <w:r>
        <w:rPr>
          <w:noProof/>
        </w:rPr>
        <w:drawing>
          <wp:inline distT="0" distB="0" distL="0" distR="0" wp14:anchorId="31C9DB22" wp14:editId="27E86D30">
            <wp:extent cx="3256487" cy="2830014"/>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005" r="14187"/>
                    <a:stretch/>
                  </pic:blipFill>
                  <pic:spPr bwMode="auto">
                    <a:xfrm>
                      <a:off x="0" y="0"/>
                      <a:ext cx="3263419" cy="2836038"/>
                    </a:xfrm>
                    <a:prstGeom prst="rect">
                      <a:avLst/>
                    </a:prstGeom>
                    <a:ln>
                      <a:noFill/>
                    </a:ln>
                    <a:extLst>
                      <a:ext uri="{53640926-AAD7-44D8-BBD7-CCE9431645EC}">
                        <a14:shadowObscured xmlns:a14="http://schemas.microsoft.com/office/drawing/2010/main"/>
                      </a:ext>
                    </a:extLst>
                  </pic:spPr>
                </pic:pic>
              </a:graphicData>
            </a:graphic>
          </wp:inline>
        </w:drawing>
      </w:r>
    </w:p>
    <w:p w14:paraId="66D8488C" w14:textId="77777777" w:rsidR="00370970" w:rsidRDefault="00370970" w:rsidP="00370970">
      <w:pPr>
        <w:spacing w:after="0" w:line="240" w:lineRule="auto"/>
        <w:ind w:left="720"/>
        <w:rPr>
          <w:rFonts w:ascii="Calibri" w:eastAsia="Times New Roman" w:hAnsi="Calibri" w:cs="Calibri"/>
        </w:rPr>
      </w:pPr>
    </w:p>
    <w:p w14:paraId="126418A6" w14:textId="77777777" w:rsidR="00370970" w:rsidRDefault="00370970" w:rsidP="00370970">
      <w:pPr>
        <w:spacing w:after="0" w:line="240" w:lineRule="auto"/>
        <w:ind w:left="720"/>
        <w:rPr>
          <w:rFonts w:ascii="Calibri" w:eastAsia="Times New Roman" w:hAnsi="Calibri" w:cs="Calibri"/>
        </w:rPr>
      </w:pPr>
      <w:r>
        <w:rPr>
          <w:rFonts w:ascii="Calibri" w:eastAsia="Times New Roman" w:hAnsi="Calibri" w:cs="Calibri"/>
        </w:rPr>
        <w:t xml:space="preserve">Now, we can take this opportunity to learn another way to download data from Census.  </w:t>
      </w:r>
    </w:p>
    <w:p w14:paraId="25126076" w14:textId="77777777" w:rsidR="00BE6A66" w:rsidRPr="008D7CC4" w:rsidRDefault="00370970" w:rsidP="008D7CC4">
      <w:pPr>
        <w:ind w:left="1440"/>
        <w:rPr>
          <w:i/>
        </w:rPr>
      </w:pPr>
      <w:r w:rsidRPr="008D7CC4">
        <w:rPr>
          <w:i/>
        </w:rPr>
        <w:t>Click on Download, and instead of choosing Use (which downloads in CSV), choose View (which downloads in PDF or Excel).</w:t>
      </w:r>
    </w:p>
    <w:p w14:paraId="4D0B65A2" w14:textId="77777777" w:rsidR="00370970" w:rsidRPr="008D7CC4" w:rsidRDefault="00370970" w:rsidP="008D7CC4">
      <w:pPr>
        <w:ind w:left="1440"/>
        <w:rPr>
          <w:i/>
        </w:rPr>
      </w:pPr>
      <w:r w:rsidRPr="008D7CC4">
        <w:rPr>
          <w:i/>
        </w:rPr>
        <w:t>Select Excel as the presentation format.</w:t>
      </w:r>
    </w:p>
    <w:p w14:paraId="4946DEBA" w14:textId="77777777" w:rsidR="00370970" w:rsidRPr="008D7CC4" w:rsidRDefault="00370970" w:rsidP="008D7CC4">
      <w:pPr>
        <w:ind w:left="1440"/>
        <w:rPr>
          <w:i/>
        </w:rPr>
      </w:pPr>
      <w:r w:rsidRPr="008D7CC4">
        <w:rPr>
          <w:i/>
        </w:rPr>
        <w:lastRenderedPageBreak/>
        <w:t>Hit Download.</w:t>
      </w:r>
    </w:p>
    <w:p w14:paraId="3EDB6E78" w14:textId="77777777" w:rsidR="00370970" w:rsidRPr="00370970" w:rsidRDefault="00370970" w:rsidP="00370970">
      <w:pPr>
        <w:spacing w:after="0" w:line="240" w:lineRule="auto"/>
        <w:ind w:left="1440"/>
        <w:rPr>
          <w:rFonts w:ascii="Calibri" w:eastAsia="Times New Roman" w:hAnsi="Calibri" w:cs="Calibri"/>
          <w:i/>
        </w:rPr>
      </w:pPr>
      <w:r>
        <w:rPr>
          <w:rFonts w:ascii="Calibri" w:eastAsia="Times New Roman" w:hAnsi="Calibri" w:cs="Calibri"/>
          <w:i/>
        </w:rPr>
        <w:t>Open the file.</w:t>
      </w:r>
    </w:p>
    <w:p w14:paraId="0329D6D3" w14:textId="77777777" w:rsidR="00370970" w:rsidRDefault="00370970" w:rsidP="007E4733">
      <w:pPr>
        <w:spacing w:after="0" w:line="240" w:lineRule="auto"/>
        <w:ind w:left="720"/>
        <w:rPr>
          <w:noProof/>
        </w:rPr>
      </w:pPr>
    </w:p>
    <w:p w14:paraId="77231F56" w14:textId="77777777" w:rsidR="00BE6A66" w:rsidRDefault="00370970" w:rsidP="007E4733">
      <w:pPr>
        <w:spacing w:after="0" w:line="240" w:lineRule="auto"/>
        <w:ind w:left="720"/>
        <w:rPr>
          <w:rFonts w:ascii="Calibri" w:eastAsia="Times New Roman" w:hAnsi="Calibri" w:cs="Calibri"/>
        </w:rPr>
      </w:pPr>
      <w:r>
        <w:rPr>
          <w:rFonts w:ascii="Calibri" w:eastAsia="Times New Roman" w:hAnsi="Calibri" w:cs="Calibri"/>
        </w:rPr>
        <w:t>Your data is now exactly as you structured it, with a few extra columns and rows.  There is some verbiage which (once you read it), you can delete.</w:t>
      </w:r>
    </w:p>
    <w:p w14:paraId="19761969" w14:textId="77777777" w:rsidR="00370970" w:rsidRPr="008D7CC4" w:rsidRDefault="00370970" w:rsidP="008D7CC4">
      <w:pPr>
        <w:ind w:left="1440"/>
        <w:rPr>
          <w:i/>
        </w:rPr>
      </w:pPr>
      <w:r w:rsidRPr="008D7CC4">
        <w:rPr>
          <w:i/>
        </w:rPr>
        <w:t>Delete the first 8 rows above your table, and then all the rows of text below it (should start at row 16).</w:t>
      </w:r>
    </w:p>
    <w:p w14:paraId="62B9A297" w14:textId="77777777" w:rsidR="00370970" w:rsidRDefault="00370970" w:rsidP="00370970">
      <w:pPr>
        <w:spacing w:after="0" w:line="240" w:lineRule="auto"/>
        <w:ind w:left="1440"/>
        <w:rPr>
          <w:rFonts w:ascii="Calibri" w:eastAsia="Times New Roman" w:hAnsi="Calibri" w:cs="Calibri"/>
        </w:rPr>
      </w:pPr>
      <w:r>
        <w:rPr>
          <w:noProof/>
        </w:rPr>
        <w:drawing>
          <wp:inline distT="0" distB="0" distL="0" distR="0" wp14:anchorId="1AB18901" wp14:editId="27E1B88B">
            <wp:extent cx="2054714" cy="5788934"/>
            <wp:effectExtent l="0" t="0" r="317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6679" cy="5794471"/>
                    </a:xfrm>
                    <a:prstGeom prst="rect">
                      <a:avLst/>
                    </a:prstGeom>
                  </pic:spPr>
                </pic:pic>
              </a:graphicData>
            </a:graphic>
          </wp:inline>
        </w:drawing>
      </w:r>
    </w:p>
    <w:p w14:paraId="069F65B5" w14:textId="77777777" w:rsidR="00BE6A66" w:rsidRDefault="00BE6A66" w:rsidP="00BE6A66">
      <w:pPr>
        <w:spacing w:after="0" w:line="240" w:lineRule="auto"/>
        <w:rPr>
          <w:rFonts w:ascii="Calibri" w:eastAsia="Times New Roman" w:hAnsi="Calibri" w:cs="Calibri"/>
        </w:rPr>
      </w:pPr>
    </w:p>
    <w:p w14:paraId="2C0D84FB" w14:textId="77777777" w:rsidR="00BE6A66" w:rsidRDefault="00BE6A66" w:rsidP="007E4733">
      <w:pPr>
        <w:spacing w:after="0" w:line="240" w:lineRule="auto"/>
        <w:ind w:left="720"/>
        <w:rPr>
          <w:rFonts w:ascii="Calibri" w:eastAsia="Times New Roman" w:hAnsi="Calibri" w:cs="Calibri"/>
        </w:rPr>
      </w:pPr>
    </w:p>
    <w:p w14:paraId="1DB35BD1" w14:textId="3E8CB1C0"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Now, recall our best practice of saving these files as an Excel Workbook right away?  That applies even here where it is an Excel file already.  The reason is that this is actually an Excel file in compatibility mode.  This means it is meant to be used by someone with Excel 97 – 2003.  </w:t>
      </w:r>
      <w:r>
        <w:rPr>
          <w:rFonts w:ascii="Calibri" w:eastAsia="Times New Roman" w:hAnsi="Calibri" w:cs="Calibri"/>
        </w:rPr>
        <w:lastRenderedPageBreak/>
        <w:t>There are many…loads…of features that are available in more recent versions that you will want to take advantage of.  Saving this is a two</w:t>
      </w:r>
      <w:r w:rsidR="00D1447B">
        <w:rPr>
          <w:rFonts w:ascii="Calibri" w:eastAsia="Times New Roman" w:hAnsi="Calibri" w:cs="Calibri"/>
        </w:rPr>
        <w:t>-</w:t>
      </w:r>
      <w:r>
        <w:rPr>
          <w:rFonts w:ascii="Calibri" w:eastAsia="Times New Roman" w:hAnsi="Calibri" w:cs="Calibri"/>
        </w:rPr>
        <w:t>step process:</w:t>
      </w:r>
    </w:p>
    <w:p w14:paraId="04D6111C" w14:textId="77777777" w:rsidR="00DE3212" w:rsidRPr="008D7CC4" w:rsidRDefault="00DE3212" w:rsidP="008D7CC4">
      <w:pPr>
        <w:ind w:left="1440"/>
        <w:rPr>
          <w:i/>
        </w:rPr>
      </w:pPr>
      <w:r w:rsidRPr="008D7CC4">
        <w:rPr>
          <w:i/>
        </w:rPr>
        <w:t>File/Save As/type is Excel Workbook</w:t>
      </w:r>
    </w:p>
    <w:p w14:paraId="235B0AC8" w14:textId="77777777" w:rsidR="00DE3212" w:rsidRPr="008D7CC4" w:rsidRDefault="00DE3212" w:rsidP="008D7CC4">
      <w:pPr>
        <w:ind w:left="1440"/>
        <w:rPr>
          <w:i/>
        </w:rPr>
      </w:pPr>
      <w:r w:rsidRPr="008D7CC4">
        <w:rPr>
          <w:i/>
        </w:rPr>
        <w:t>Close and re-open the file so that you are no longer in compatibility mode.</w:t>
      </w:r>
    </w:p>
    <w:p w14:paraId="76B9698D" w14:textId="77777777" w:rsidR="00DE3212" w:rsidRDefault="00DE3212" w:rsidP="007E4733">
      <w:pPr>
        <w:spacing w:after="0" w:line="240" w:lineRule="auto"/>
        <w:ind w:left="720"/>
        <w:rPr>
          <w:rFonts w:ascii="Calibri" w:eastAsia="Times New Roman" w:hAnsi="Calibri" w:cs="Calibri"/>
        </w:rPr>
      </w:pPr>
    </w:p>
    <w:p w14:paraId="421350B1" w14:textId="77777777"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Now let’s simplify this table a bit.</w:t>
      </w:r>
    </w:p>
    <w:p w14:paraId="7A0B638C" w14:textId="77777777" w:rsidR="000D3F0F" w:rsidRDefault="00DE3212" w:rsidP="007E4733">
      <w:pPr>
        <w:spacing w:after="0" w:line="240" w:lineRule="auto"/>
        <w:ind w:left="720"/>
        <w:rPr>
          <w:rFonts w:ascii="Calibri" w:eastAsia="Times New Roman" w:hAnsi="Calibri" w:cs="Calibri"/>
        </w:rPr>
      </w:pPr>
      <w:r>
        <w:rPr>
          <w:rFonts w:ascii="Calibri" w:eastAsia="Times New Roman" w:hAnsi="Calibri" w:cs="Calibri"/>
        </w:rPr>
        <w:t xml:space="preserve">Your table will look like this.  </w:t>
      </w:r>
    </w:p>
    <w:p w14:paraId="21F6FC7B" w14:textId="77777777" w:rsidR="000D3F0F" w:rsidRDefault="000D3F0F" w:rsidP="007E4733">
      <w:pPr>
        <w:spacing w:after="0" w:line="240" w:lineRule="auto"/>
        <w:ind w:left="720"/>
        <w:rPr>
          <w:noProof/>
        </w:rPr>
      </w:pPr>
    </w:p>
    <w:p w14:paraId="1B40AFA9" w14:textId="77777777" w:rsidR="000D3F0F" w:rsidRDefault="000D3F0F" w:rsidP="007E4733">
      <w:pPr>
        <w:spacing w:after="0" w:line="240" w:lineRule="auto"/>
        <w:ind w:left="720"/>
        <w:rPr>
          <w:rFonts w:ascii="Calibri" w:eastAsia="Times New Roman" w:hAnsi="Calibri" w:cs="Calibri"/>
        </w:rPr>
      </w:pPr>
      <w:r>
        <w:rPr>
          <w:noProof/>
        </w:rPr>
        <w:drawing>
          <wp:inline distT="0" distB="0" distL="0" distR="0" wp14:anchorId="1971636C" wp14:editId="2DFFDF2E">
            <wp:extent cx="2915796" cy="226050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9094" b="3996"/>
                    <a:stretch/>
                  </pic:blipFill>
                  <pic:spPr bwMode="auto">
                    <a:xfrm>
                      <a:off x="0" y="0"/>
                      <a:ext cx="2921564" cy="2264977"/>
                    </a:xfrm>
                    <a:prstGeom prst="rect">
                      <a:avLst/>
                    </a:prstGeom>
                    <a:ln>
                      <a:noFill/>
                    </a:ln>
                    <a:extLst>
                      <a:ext uri="{53640926-AAD7-44D8-BBD7-CCE9431645EC}">
                        <a14:shadowObscured xmlns:a14="http://schemas.microsoft.com/office/drawing/2010/main"/>
                      </a:ext>
                    </a:extLst>
                  </pic:spPr>
                </pic:pic>
              </a:graphicData>
            </a:graphic>
          </wp:inline>
        </w:drawing>
      </w:r>
    </w:p>
    <w:p w14:paraId="1B9FA9FB" w14:textId="77777777" w:rsidR="00075FD0" w:rsidRDefault="00075FD0" w:rsidP="007E4733">
      <w:pPr>
        <w:spacing w:after="0" w:line="240" w:lineRule="auto"/>
        <w:ind w:left="720"/>
        <w:rPr>
          <w:rFonts w:ascii="Calibri" w:eastAsia="Times New Roman" w:hAnsi="Calibri" w:cs="Calibri"/>
        </w:rPr>
      </w:pPr>
    </w:p>
    <w:p w14:paraId="5748D5E1" w14:textId="77777777" w:rsidR="00DE3212" w:rsidRDefault="00DE3212" w:rsidP="007E4733">
      <w:pPr>
        <w:spacing w:after="0" w:line="240" w:lineRule="auto"/>
        <w:ind w:left="720"/>
        <w:rPr>
          <w:rFonts w:ascii="Calibri" w:eastAsia="Times New Roman" w:hAnsi="Calibri" w:cs="Calibri"/>
        </w:rPr>
      </w:pPr>
      <w:r>
        <w:rPr>
          <w:rFonts w:ascii="Calibri" w:eastAsia="Times New Roman" w:hAnsi="Calibri" w:cs="Calibri"/>
        </w:rPr>
        <w:t>At first glance, it looks fine, but actually there are some extra columns that are a little hidden.  Start by deleting the first row.</w:t>
      </w:r>
    </w:p>
    <w:p w14:paraId="2041EE75" w14:textId="77777777" w:rsidR="00DE3212" w:rsidRPr="008D7CC4" w:rsidRDefault="00DE3212" w:rsidP="008D7CC4">
      <w:pPr>
        <w:ind w:left="1440"/>
        <w:rPr>
          <w:i/>
        </w:rPr>
      </w:pPr>
      <w:r w:rsidRPr="008D7CC4">
        <w:rPr>
          <w:i/>
        </w:rPr>
        <w:t>Delete the first row.</w:t>
      </w:r>
    </w:p>
    <w:p w14:paraId="1C65D08E" w14:textId="77777777" w:rsidR="00DE3212" w:rsidRPr="008D7CC4" w:rsidRDefault="000D3F0F" w:rsidP="008D7CC4">
      <w:pPr>
        <w:ind w:left="1440"/>
        <w:rPr>
          <w:i/>
        </w:rPr>
      </w:pPr>
      <w:r w:rsidRPr="008D7CC4">
        <w:rPr>
          <w:i/>
        </w:rPr>
        <w:t>Next, delete the row that says total</w:t>
      </w:r>
    </w:p>
    <w:p w14:paraId="08FE8718" w14:textId="77777777" w:rsidR="000D3F0F" w:rsidRPr="008D7CC4" w:rsidRDefault="000D3F0F" w:rsidP="008D7CC4">
      <w:pPr>
        <w:ind w:left="1440"/>
        <w:rPr>
          <w:i/>
        </w:rPr>
      </w:pPr>
      <w:r w:rsidRPr="008D7CC4">
        <w:rPr>
          <w:i/>
        </w:rPr>
        <w:t>Delete Column C</w:t>
      </w:r>
    </w:p>
    <w:p w14:paraId="27915D57" w14:textId="77777777" w:rsidR="000D3F0F" w:rsidRPr="008D7CC4" w:rsidRDefault="000D3F0F" w:rsidP="008D7CC4">
      <w:pPr>
        <w:ind w:left="1440"/>
        <w:rPr>
          <w:i/>
        </w:rPr>
      </w:pPr>
      <w:r w:rsidRPr="008D7CC4">
        <w:rPr>
          <w:i/>
        </w:rPr>
        <w:t>Delete Column B</w:t>
      </w:r>
    </w:p>
    <w:p w14:paraId="0EB6A03C" w14:textId="77777777" w:rsidR="000D3F0F" w:rsidRPr="008D7CC4" w:rsidRDefault="000D3F0F" w:rsidP="008D7CC4">
      <w:pPr>
        <w:ind w:left="1440"/>
        <w:rPr>
          <w:i/>
        </w:rPr>
      </w:pPr>
      <w:r w:rsidRPr="008D7CC4">
        <w:rPr>
          <w:i/>
        </w:rPr>
        <w:t>At this point, you should have this:</w:t>
      </w:r>
    </w:p>
    <w:p w14:paraId="0F2DD82B" w14:textId="77777777" w:rsidR="000D3F0F" w:rsidRPr="008D7CC4" w:rsidRDefault="000D3F0F" w:rsidP="008D7CC4">
      <w:pPr>
        <w:ind w:left="1440"/>
        <w:rPr>
          <w:i/>
        </w:rPr>
      </w:pPr>
      <w:r w:rsidRPr="008D7CC4">
        <w:rPr>
          <w:i/>
          <w:noProof/>
        </w:rPr>
        <w:drawing>
          <wp:inline distT="0" distB="0" distL="0" distR="0" wp14:anchorId="4C21C359" wp14:editId="46500CCA">
            <wp:extent cx="3834361" cy="1647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0260" cy="1650055"/>
                    </a:xfrm>
                    <a:prstGeom prst="rect">
                      <a:avLst/>
                    </a:prstGeom>
                  </pic:spPr>
                </pic:pic>
              </a:graphicData>
            </a:graphic>
          </wp:inline>
        </w:drawing>
      </w:r>
    </w:p>
    <w:p w14:paraId="6CCAB033" w14:textId="77777777" w:rsidR="000D3F0F" w:rsidRDefault="000D3F0F" w:rsidP="007E4733">
      <w:pPr>
        <w:spacing w:after="0" w:line="240" w:lineRule="auto"/>
        <w:ind w:left="720"/>
        <w:rPr>
          <w:rFonts w:ascii="Calibri" w:eastAsia="Times New Roman" w:hAnsi="Calibri" w:cs="Calibri"/>
        </w:rPr>
      </w:pPr>
    </w:p>
    <w:p w14:paraId="36D698C7" w14:textId="77777777" w:rsidR="000D3F0F" w:rsidRDefault="000D3F0F" w:rsidP="007E4733">
      <w:pPr>
        <w:spacing w:after="0" w:line="240" w:lineRule="auto"/>
        <w:ind w:left="720"/>
        <w:rPr>
          <w:rFonts w:ascii="Calibri" w:eastAsia="Times New Roman" w:hAnsi="Calibri" w:cs="Calibri"/>
        </w:rPr>
      </w:pPr>
      <w:r>
        <w:rPr>
          <w:rFonts w:ascii="Calibri" w:eastAsia="Times New Roman" w:hAnsi="Calibri" w:cs="Calibri"/>
        </w:rPr>
        <w:t>Now, again, a hierarchical chart has several columns of criteria.  We want to separate Male and Female into their own columns.</w:t>
      </w:r>
    </w:p>
    <w:p w14:paraId="61AFD4B2" w14:textId="77777777" w:rsidR="000D3F0F" w:rsidRPr="008D7CC4" w:rsidRDefault="000D3F0F" w:rsidP="008D7CC4">
      <w:pPr>
        <w:ind w:left="1440"/>
        <w:rPr>
          <w:i/>
        </w:rPr>
      </w:pPr>
      <w:r w:rsidRPr="008D7CC4">
        <w:rPr>
          <w:i/>
        </w:rPr>
        <w:lastRenderedPageBreak/>
        <w:t>Add a column to the right of A</w:t>
      </w:r>
    </w:p>
    <w:p w14:paraId="317F98AA" w14:textId="77777777" w:rsidR="000D3F0F" w:rsidRPr="008D7CC4" w:rsidRDefault="000D3F0F" w:rsidP="008D7CC4">
      <w:pPr>
        <w:ind w:left="1440"/>
        <w:rPr>
          <w:i/>
        </w:rPr>
      </w:pPr>
      <w:r w:rsidRPr="008D7CC4">
        <w:rPr>
          <w:i/>
        </w:rPr>
        <w:t xml:space="preserve">Move the labels “Male” and </w:t>
      </w:r>
      <w:r w:rsidR="00000CC6" w:rsidRPr="008D7CC4">
        <w:rPr>
          <w:i/>
        </w:rPr>
        <w:t>“Female” into those columns, and delete the estimates for each.</w:t>
      </w:r>
    </w:p>
    <w:p w14:paraId="07109019" w14:textId="77777777" w:rsidR="00000CC6" w:rsidRPr="008D7CC4" w:rsidRDefault="00000CC6" w:rsidP="008D7CC4">
      <w:pPr>
        <w:ind w:left="1440"/>
        <w:rPr>
          <w:i/>
        </w:rPr>
      </w:pPr>
      <w:r w:rsidRPr="008D7CC4">
        <w:rPr>
          <w:i/>
        </w:rPr>
        <w:t>Label the Column “Sex”</w:t>
      </w:r>
    </w:p>
    <w:p w14:paraId="2174B67F" w14:textId="77777777" w:rsidR="00000CC6" w:rsidRPr="008D7CC4" w:rsidRDefault="00000CC6" w:rsidP="008D7CC4">
      <w:pPr>
        <w:ind w:left="1440"/>
        <w:rPr>
          <w:i/>
        </w:rPr>
      </w:pPr>
      <w:r w:rsidRPr="008D7CC4">
        <w:rPr>
          <w:i/>
        </w:rPr>
        <w:t>We are very close.  You should have:</w:t>
      </w:r>
    </w:p>
    <w:p w14:paraId="1589EE72" w14:textId="77777777" w:rsidR="00000CC6" w:rsidRDefault="00000CC6" w:rsidP="00000CC6">
      <w:pPr>
        <w:spacing w:after="0" w:line="240" w:lineRule="auto"/>
        <w:ind w:left="1440"/>
        <w:rPr>
          <w:noProof/>
        </w:rPr>
      </w:pPr>
    </w:p>
    <w:p w14:paraId="678D49C1" w14:textId="77777777" w:rsidR="00000CC6" w:rsidRDefault="00000CC6" w:rsidP="00000CC6">
      <w:pPr>
        <w:spacing w:after="0" w:line="240" w:lineRule="auto"/>
        <w:ind w:left="1440"/>
        <w:rPr>
          <w:rFonts w:ascii="Calibri" w:eastAsia="Times New Roman" w:hAnsi="Calibri" w:cs="Calibri"/>
          <w:i/>
        </w:rPr>
      </w:pPr>
      <w:r>
        <w:rPr>
          <w:noProof/>
        </w:rPr>
        <w:drawing>
          <wp:inline distT="0" distB="0" distL="0" distR="0" wp14:anchorId="08078AF6" wp14:editId="246AB039">
            <wp:extent cx="3494405" cy="1621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0908" b="5462"/>
                    <a:stretch/>
                  </pic:blipFill>
                  <pic:spPr bwMode="auto">
                    <a:xfrm>
                      <a:off x="0" y="0"/>
                      <a:ext cx="3499379" cy="1623753"/>
                    </a:xfrm>
                    <a:prstGeom prst="rect">
                      <a:avLst/>
                    </a:prstGeom>
                    <a:ln>
                      <a:noFill/>
                    </a:ln>
                    <a:extLst>
                      <a:ext uri="{53640926-AAD7-44D8-BBD7-CCE9431645EC}">
                        <a14:shadowObscured xmlns:a14="http://schemas.microsoft.com/office/drawing/2010/main"/>
                      </a:ext>
                    </a:extLst>
                  </pic:spPr>
                </pic:pic>
              </a:graphicData>
            </a:graphic>
          </wp:inline>
        </w:drawing>
      </w:r>
    </w:p>
    <w:p w14:paraId="32534FC0" w14:textId="77777777" w:rsidR="00000CC6" w:rsidRPr="00000CC6" w:rsidRDefault="00000CC6" w:rsidP="00000CC6">
      <w:pPr>
        <w:spacing w:after="0" w:line="240" w:lineRule="auto"/>
        <w:ind w:left="1440"/>
        <w:rPr>
          <w:rFonts w:ascii="Calibri" w:eastAsia="Times New Roman" w:hAnsi="Calibri" w:cs="Calibri"/>
          <w:i/>
        </w:rPr>
      </w:pPr>
    </w:p>
    <w:p w14:paraId="41273C09" w14:textId="77777777" w:rsidR="00000CC6" w:rsidRDefault="00000CC6" w:rsidP="007E4733">
      <w:pPr>
        <w:spacing w:after="0" w:line="240" w:lineRule="auto"/>
        <w:ind w:left="720"/>
        <w:rPr>
          <w:rFonts w:ascii="Calibri" w:eastAsia="Times New Roman" w:hAnsi="Calibri" w:cs="Calibri"/>
        </w:rPr>
      </w:pPr>
      <w:r>
        <w:rPr>
          <w:rFonts w:ascii="Calibri" w:eastAsia="Times New Roman" w:hAnsi="Calibri" w:cs="Calibri"/>
        </w:rPr>
        <w:t xml:space="preserve">But what is with those green little triangles in the corner of the cells in column C?  That is Excel telling you it has found something that could save you hours of frustration later on.  Select those cells (or even just one of those cells) and you will see a little warning icon in the upper left of the selection. </w:t>
      </w:r>
    </w:p>
    <w:p w14:paraId="19370375" w14:textId="77777777" w:rsidR="00000CC6" w:rsidRDefault="00000CC6" w:rsidP="007E4733">
      <w:pPr>
        <w:spacing w:after="0" w:line="240" w:lineRule="auto"/>
        <w:ind w:left="720"/>
        <w:rPr>
          <w:noProof/>
        </w:rPr>
      </w:pPr>
    </w:p>
    <w:p w14:paraId="6E8C5F57" w14:textId="77777777" w:rsidR="00000CC6" w:rsidRDefault="00000CC6" w:rsidP="007E4733">
      <w:pPr>
        <w:spacing w:after="0" w:line="240" w:lineRule="auto"/>
        <w:ind w:left="720"/>
        <w:rPr>
          <w:rFonts w:ascii="Calibri" w:eastAsia="Times New Roman" w:hAnsi="Calibri" w:cs="Calibri"/>
        </w:rPr>
      </w:pPr>
      <w:r>
        <w:rPr>
          <w:noProof/>
        </w:rPr>
        <w:drawing>
          <wp:inline distT="0" distB="0" distL="0" distR="0" wp14:anchorId="2BF73EAB" wp14:editId="472BF64B">
            <wp:extent cx="1386840" cy="125772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76666" b="49445"/>
                    <a:stretch/>
                  </pic:blipFill>
                  <pic:spPr bwMode="auto">
                    <a:xfrm>
                      <a:off x="0" y="0"/>
                      <a:ext cx="1386896" cy="1257776"/>
                    </a:xfrm>
                    <a:prstGeom prst="rect">
                      <a:avLst/>
                    </a:prstGeom>
                    <a:ln>
                      <a:noFill/>
                    </a:ln>
                    <a:extLst>
                      <a:ext uri="{53640926-AAD7-44D8-BBD7-CCE9431645EC}">
                        <a14:shadowObscured xmlns:a14="http://schemas.microsoft.com/office/drawing/2010/main"/>
                      </a:ext>
                    </a:extLst>
                  </pic:spPr>
                </pic:pic>
              </a:graphicData>
            </a:graphic>
          </wp:inline>
        </w:drawing>
      </w:r>
    </w:p>
    <w:p w14:paraId="1A328385" w14:textId="77777777" w:rsidR="00000CC6" w:rsidRDefault="00000CC6" w:rsidP="007E4733">
      <w:pPr>
        <w:spacing w:after="0" w:line="240" w:lineRule="auto"/>
        <w:ind w:left="720"/>
        <w:rPr>
          <w:rFonts w:ascii="Calibri" w:eastAsia="Times New Roman" w:hAnsi="Calibri" w:cs="Calibri"/>
        </w:rPr>
      </w:pPr>
    </w:p>
    <w:p w14:paraId="1EEC42FC" w14:textId="77777777" w:rsidR="00000CC6" w:rsidRDefault="00000CC6" w:rsidP="007E4733">
      <w:pPr>
        <w:spacing w:after="0" w:line="240" w:lineRule="auto"/>
        <w:ind w:left="720"/>
        <w:rPr>
          <w:rFonts w:ascii="Calibri" w:eastAsia="Times New Roman" w:hAnsi="Calibri" w:cs="Calibri"/>
        </w:rPr>
      </w:pPr>
    </w:p>
    <w:p w14:paraId="68D283D4" w14:textId="77777777" w:rsidR="00000CC6" w:rsidRDefault="00000CC6" w:rsidP="00000CC6">
      <w:pPr>
        <w:spacing w:after="0" w:line="240" w:lineRule="auto"/>
        <w:ind w:left="720"/>
        <w:rPr>
          <w:rFonts w:ascii="Calibri" w:eastAsia="Times New Roman" w:hAnsi="Calibri" w:cs="Calibri"/>
        </w:rPr>
      </w:pPr>
      <w:r>
        <w:rPr>
          <w:rFonts w:ascii="Calibri" w:eastAsia="Times New Roman" w:hAnsi="Calibri" w:cs="Calibri"/>
        </w:rPr>
        <w:t xml:space="preserve">Click on it and you will see that it is saying that these could be numbers or these could be text!  </w:t>
      </w:r>
    </w:p>
    <w:p w14:paraId="6F184463" w14:textId="77777777" w:rsidR="00000CC6" w:rsidRPr="008D7CC4" w:rsidRDefault="00000CC6" w:rsidP="008D7CC4">
      <w:pPr>
        <w:ind w:left="1440"/>
        <w:rPr>
          <w:i/>
        </w:rPr>
      </w:pPr>
      <w:r w:rsidRPr="008D7CC4">
        <w:rPr>
          <w:i/>
        </w:rPr>
        <w:t>Choose convert to numbers.</w:t>
      </w:r>
    </w:p>
    <w:p w14:paraId="11048B25" w14:textId="77777777" w:rsidR="00000CC6" w:rsidRPr="008D7CC4" w:rsidRDefault="00000CC6" w:rsidP="008D7CC4">
      <w:pPr>
        <w:ind w:left="1440"/>
        <w:rPr>
          <w:i/>
        </w:rPr>
      </w:pPr>
      <w:r w:rsidRPr="008D7CC4">
        <w:rPr>
          <w:i/>
        </w:rPr>
        <w:t xml:space="preserve">Now we are ready to make this look nice. </w:t>
      </w:r>
    </w:p>
    <w:p w14:paraId="765AC39C" w14:textId="77777777" w:rsidR="00000CC6" w:rsidRPr="008D7CC4" w:rsidRDefault="00500E4B" w:rsidP="008D7CC4">
      <w:pPr>
        <w:ind w:left="1440"/>
        <w:rPr>
          <w:i/>
        </w:rPr>
      </w:pPr>
      <w:r w:rsidRPr="008D7CC4">
        <w:rPr>
          <w:i/>
        </w:rPr>
        <w:t>Select your table and choose Format as Table</w:t>
      </w:r>
    </w:p>
    <w:p w14:paraId="130F2838" w14:textId="77777777" w:rsidR="00500E4B" w:rsidRPr="00500E4B" w:rsidRDefault="00500E4B" w:rsidP="00500E4B">
      <w:pPr>
        <w:spacing w:after="0" w:line="240" w:lineRule="auto"/>
        <w:ind w:left="1440"/>
        <w:rPr>
          <w:i/>
          <w:noProof/>
        </w:rPr>
      </w:pPr>
    </w:p>
    <w:p w14:paraId="4786993A" w14:textId="77777777" w:rsidR="00500E4B" w:rsidRPr="00500E4B" w:rsidRDefault="00500E4B" w:rsidP="00500E4B">
      <w:pPr>
        <w:spacing w:after="0" w:line="240" w:lineRule="auto"/>
        <w:ind w:left="1440"/>
        <w:rPr>
          <w:rFonts w:ascii="Calibri" w:eastAsia="Times New Roman" w:hAnsi="Calibri" w:cs="Calibri"/>
          <w:i/>
        </w:rPr>
      </w:pPr>
      <w:r w:rsidRPr="00500E4B">
        <w:rPr>
          <w:i/>
          <w:noProof/>
        </w:rPr>
        <w:lastRenderedPageBreak/>
        <w:drawing>
          <wp:inline distT="0" distB="0" distL="0" distR="0" wp14:anchorId="7C9482B8" wp14:editId="6867C720">
            <wp:extent cx="2800985" cy="1431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2874" b="42479"/>
                    <a:stretch/>
                  </pic:blipFill>
                  <pic:spPr bwMode="auto">
                    <a:xfrm>
                      <a:off x="0" y="0"/>
                      <a:ext cx="2800987" cy="1431088"/>
                    </a:xfrm>
                    <a:prstGeom prst="rect">
                      <a:avLst/>
                    </a:prstGeom>
                    <a:ln>
                      <a:noFill/>
                    </a:ln>
                    <a:extLst>
                      <a:ext uri="{53640926-AAD7-44D8-BBD7-CCE9431645EC}">
                        <a14:shadowObscured xmlns:a14="http://schemas.microsoft.com/office/drawing/2010/main"/>
                      </a:ext>
                    </a:extLst>
                  </pic:spPr>
                </pic:pic>
              </a:graphicData>
            </a:graphic>
          </wp:inline>
        </w:drawing>
      </w:r>
    </w:p>
    <w:p w14:paraId="11B11858" w14:textId="77777777" w:rsidR="00500E4B" w:rsidRPr="008D7CC4" w:rsidRDefault="00500E4B" w:rsidP="008D7CC4">
      <w:pPr>
        <w:ind w:left="1440"/>
        <w:rPr>
          <w:i/>
        </w:rPr>
      </w:pPr>
      <w:r w:rsidRPr="008D7CC4">
        <w:rPr>
          <w:i/>
        </w:rPr>
        <w:t>Get rid of those two extraneous row</w:t>
      </w:r>
    </w:p>
    <w:p w14:paraId="51FFAC61" w14:textId="77777777" w:rsidR="00500E4B" w:rsidRPr="008D7CC4" w:rsidRDefault="00500E4B" w:rsidP="008D7CC4">
      <w:pPr>
        <w:ind w:left="1440"/>
        <w:rPr>
          <w:i/>
        </w:rPr>
      </w:pPr>
      <w:r w:rsidRPr="008D7CC4">
        <w:rPr>
          <w:i/>
        </w:rPr>
        <w:t xml:space="preserve">Give Column </w:t>
      </w:r>
      <w:proofErr w:type="spellStart"/>
      <w:r w:rsidRPr="008D7CC4">
        <w:rPr>
          <w:i/>
        </w:rPr>
        <w:t>B</w:t>
      </w:r>
      <w:proofErr w:type="spellEnd"/>
      <w:r w:rsidRPr="008D7CC4">
        <w:rPr>
          <w:i/>
        </w:rPr>
        <w:t xml:space="preserve"> the title “Education Level”</w:t>
      </w:r>
    </w:p>
    <w:p w14:paraId="5884D8DB" w14:textId="77777777" w:rsidR="00500E4B" w:rsidRPr="008D7CC4" w:rsidRDefault="00500E4B" w:rsidP="008D7CC4">
      <w:pPr>
        <w:ind w:left="1440"/>
        <w:rPr>
          <w:i/>
        </w:rPr>
      </w:pPr>
      <w:r w:rsidRPr="008D7CC4">
        <w:rPr>
          <w:i/>
        </w:rPr>
        <w:t>Now you have a hierarchical table.</w:t>
      </w:r>
    </w:p>
    <w:p w14:paraId="7B803EAB" w14:textId="77777777" w:rsidR="00500E4B" w:rsidRDefault="00500E4B" w:rsidP="00500E4B">
      <w:pPr>
        <w:spacing w:after="0" w:line="240" w:lineRule="auto"/>
        <w:ind w:left="1440"/>
        <w:rPr>
          <w:noProof/>
        </w:rPr>
      </w:pPr>
    </w:p>
    <w:p w14:paraId="01F122A8" w14:textId="77777777" w:rsidR="00500E4B" w:rsidRPr="00500E4B" w:rsidRDefault="00500E4B" w:rsidP="00500E4B">
      <w:pPr>
        <w:spacing w:after="0" w:line="240" w:lineRule="auto"/>
        <w:ind w:left="1440"/>
        <w:rPr>
          <w:rFonts w:ascii="Calibri" w:eastAsia="Times New Roman" w:hAnsi="Calibri" w:cs="Calibri"/>
          <w:i/>
        </w:rPr>
      </w:pPr>
      <w:r>
        <w:rPr>
          <w:noProof/>
        </w:rPr>
        <w:drawing>
          <wp:inline distT="0" distB="0" distL="0" distR="0" wp14:anchorId="704F013F" wp14:editId="21EFB9EF">
            <wp:extent cx="3963533" cy="192327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35" r="6733" b="935"/>
                    <a:stretch/>
                  </pic:blipFill>
                  <pic:spPr bwMode="auto">
                    <a:xfrm>
                      <a:off x="0" y="0"/>
                      <a:ext cx="3974318" cy="1928507"/>
                    </a:xfrm>
                    <a:prstGeom prst="rect">
                      <a:avLst/>
                    </a:prstGeom>
                    <a:ln>
                      <a:noFill/>
                    </a:ln>
                    <a:extLst>
                      <a:ext uri="{53640926-AAD7-44D8-BBD7-CCE9431645EC}">
                        <a14:shadowObscured xmlns:a14="http://schemas.microsoft.com/office/drawing/2010/main"/>
                      </a:ext>
                    </a:extLst>
                  </pic:spPr>
                </pic:pic>
              </a:graphicData>
            </a:graphic>
          </wp:inline>
        </w:drawing>
      </w:r>
    </w:p>
    <w:p w14:paraId="1ACB3650" w14:textId="77777777" w:rsidR="00500E4B" w:rsidRDefault="00500E4B" w:rsidP="007E4733">
      <w:pPr>
        <w:spacing w:after="0" w:line="240" w:lineRule="auto"/>
        <w:ind w:left="720"/>
        <w:rPr>
          <w:rFonts w:ascii="Calibri" w:eastAsia="Times New Roman" w:hAnsi="Calibri" w:cs="Calibri"/>
        </w:rPr>
      </w:pPr>
    </w:p>
    <w:p w14:paraId="00EF6626" w14:textId="77777777" w:rsidR="00500E4B" w:rsidRDefault="00500E4B" w:rsidP="007E4733">
      <w:pPr>
        <w:spacing w:after="0" w:line="240" w:lineRule="auto"/>
        <w:ind w:left="720"/>
        <w:rPr>
          <w:rFonts w:ascii="Calibri" w:eastAsia="Times New Roman" w:hAnsi="Calibri" w:cs="Calibri"/>
        </w:rPr>
      </w:pPr>
    </w:p>
    <w:p w14:paraId="7B2E6411" w14:textId="77777777" w:rsidR="007E4733" w:rsidRDefault="00500E4B" w:rsidP="007E4733">
      <w:pPr>
        <w:spacing w:after="0" w:line="240" w:lineRule="auto"/>
        <w:ind w:left="720"/>
        <w:rPr>
          <w:rFonts w:ascii="Calibri" w:eastAsia="Times New Roman" w:hAnsi="Calibri" w:cs="Calibri"/>
        </w:rPr>
      </w:pPr>
      <w:r>
        <w:rPr>
          <w:rFonts w:ascii="Calibri" w:eastAsia="Times New Roman" w:hAnsi="Calibri" w:cs="Calibri"/>
        </w:rPr>
        <w:t xml:space="preserve">There are charts in Excel 2016 that are particularly well suited to give you visual insights into data like this.  </w:t>
      </w:r>
      <w:r w:rsidR="007E4733" w:rsidRPr="007E4733">
        <w:rPr>
          <w:rFonts w:ascii="Calibri" w:eastAsia="Times New Roman" w:hAnsi="Calibri" w:cs="Calibri"/>
        </w:rPr>
        <w:t xml:space="preserve">A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 provides a hierarchical view of your data and makes it easy to spot patterns. The tree branches are represented by rectangles and each sub-branch is shown as a smaller rectangle. The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 displays categories by color and can easily show lots of data which would be difficult with other chart types.</w:t>
      </w:r>
    </w:p>
    <w:p w14:paraId="3DC1DD15" w14:textId="77777777" w:rsidR="003D4111" w:rsidRDefault="003D4111" w:rsidP="007E4733">
      <w:pPr>
        <w:spacing w:after="0" w:line="240" w:lineRule="auto"/>
        <w:ind w:left="1440"/>
        <w:rPr>
          <w:rFonts w:ascii="Calibri" w:eastAsia="Times New Roman" w:hAnsi="Calibri" w:cs="Calibri"/>
          <w:i/>
        </w:rPr>
      </w:pPr>
    </w:p>
    <w:p w14:paraId="514B4C37" w14:textId="77777777" w:rsidR="007E4733" w:rsidRPr="008D7CC4" w:rsidRDefault="00500E4B" w:rsidP="008D7CC4">
      <w:pPr>
        <w:ind w:left="1440"/>
        <w:rPr>
          <w:i/>
        </w:rPr>
      </w:pPr>
      <w:r w:rsidRPr="008D7CC4">
        <w:rPr>
          <w:i/>
        </w:rPr>
        <w:t>Select your table</w:t>
      </w:r>
    </w:p>
    <w:p w14:paraId="50B7AECC" w14:textId="77777777" w:rsidR="007E4733" w:rsidRPr="008D7CC4" w:rsidRDefault="007E4733" w:rsidP="008D7CC4">
      <w:pPr>
        <w:ind w:left="1440"/>
        <w:rPr>
          <w:i/>
        </w:rPr>
      </w:pPr>
      <w:r w:rsidRPr="008D7CC4">
        <w:rPr>
          <w:i/>
        </w:rPr>
        <w:t>Click on Recommended Charts on the Insert tab of the ribbon</w:t>
      </w:r>
    </w:p>
    <w:p w14:paraId="31B9B9A0" w14:textId="77777777" w:rsidR="007E4733" w:rsidRPr="008D7CC4" w:rsidRDefault="007E4733" w:rsidP="008D7CC4">
      <w:pPr>
        <w:ind w:left="1440"/>
        <w:rPr>
          <w:i/>
        </w:rPr>
      </w:pPr>
      <w:r w:rsidRPr="008D7CC4">
        <w:rPr>
          <w:i/>
        </w:rPr>
        <w:t>Scroll down and look at the previews</w:t>
      </w:r>
    </w:p>
    <w:p w14:paraId="3D131015" w14:textId="77777777" w:rsidR="007E4733" w:rsidRPr="008D7CC4" w:rsidRDefault="007E4733" w:rsidP="008D7CC4">
      <w:pPr>
        <w:ind w:left="1440"/>
        <w:rPr>
          <w:i/>
        </w:rPr>
      </w:pPr>
      <w:r w:rsidRPr="008D7CC4">
        <w:rPr>
          <w:i/>
        </w:rPr>
        <w:t xml:space="preserve">Choose the </w:t>
      </w:r>
      <w:proofErr w:type="spellStart"/>
      <w:r w:rsidRPr="008D7CC4">
        <w:rPr>
          <w:i/>
        </w:rPr>
        <w:t>Treemap</w:t>
      </w:r>
      <w:proofErr w:type="spellEnd"/>
    </w:p>
    <w:p w14:paraId="1F5CD11E" w14:textId="77777777" w:rsidR="009635B5" w:rsidRPr="007E4733" w:rsidRDefault="00500E4B" w:rsidP="0083502E">
      <w:pPr>
        <w:spacing w:after="0" w:line="240" w:lineRule="auto"/>
        <w:ind w:left="1440"/>
        <w:rPr>
          <w:rFonts w:ascii="Calibri" w:eastAsia="Times New Roman" w:hAnsi="Calibri" w:cs="Calibri"/>
        </w:rPr>
      </w:pPr>
      <w:r>
        <w:rPr>
          <w:noProof/>
        </w:rPr>
        <w:lastRenderedPageBreak/>
        <w:drawing>
          <wp:inline distT="0" distB="0" distL="0" distR="0" wp14:anchorId="04BCDCF8" wp14:editId="5C75D315">
            <wp:extent cx="5943600" cy="3078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78480"/>
                    </a:xfrm>
                    <a:prstGeom prst="rect">
                      <a:avLst/>
                    </a:prstGeom>
                  </pic:spPr>
                </pic:pic>
              </a:graphicData>
            </a:graphic>
          </wp:inline>
        </w:drawing>
      </w:r>
    </w:p>
    <w:p w14:paraId="46CF3D6C" w14:textId="77777777" w:rsidR="009635B5" w:rsidRDefault="009635B5" w:rsidP="007E4733">
      <w:pPr>
        <w:spacing w:after="0" w:line="240" w:lineRule="auto"/>
        <w:ind w:left="720"/>
        <w:rPr>
          <w:rFonts w:ascii="Calibri" w:eastAsia="Times New Roman" w:hAnsi="Calibri" w:cs="Calibri"/>
        </w:rPr>
      </w:pPr>
    </w:p>
    <w:p w14:paraId="177423B1" w14:textId="77777777" w:rsidR="007E4733" w:rsidRDefault="007E4733" w:rsidP="007E4733">
      <w:pPr>
        <w:spacing w:after="0" w:line="240" w:lineRule="auto"/>
        <w:ind w:left="720"/>
        <w:rPr>
          <w:rFonts w:ascii="Calibri Light" w:eastAsia="Times New Roman" w:hAnsi="Calibri Light" w:cs="Calibri Light"/>
          <w:color w:val="2E74B5"/>
          <w:sz w:val="32"/>
          <w:szCs w:val="32"/>
        </w:rPr>
      </w:pPr>
    </w:p>
    <w:p w14:paraId="5D89ED67" w14:textId="77777777" w:rsidR="00C20F10" w:rsidRDefault="007E4733" w:rsidP="007E4733">
      <w:pPr>
        <w:spacing w:after="0" w:line="240" w:lineRule="auto"/>
        <w:ind w:left="720"/>
        <w:rPr>
          <w:rFonts w:ascii="Calibri" w:eastAsia="Times New Roman" w:hAnsi="Calibri" w:cs="Calibri"/>
        </w:rPr>
      </w:pPr>
      <w:r>
        <w:rPr>
          <w:rFonts w:ascii="Calibri" w:eastAsia="Times New Roman" w:hAnsi="Calibri" w:cs="Calibri"/>
        </w:rPr>
        <w:t>When you expand the chart, you will see many of the same options you see in other charts.  For example, you can click on Chart Title and give it a meaningful name.</w:t>
      </w:r>
      <w:r w:rsidR="00C20F10">
        <w:rPr>
          <w:rFonts w:ascii="Calibri" w:eastAsia="Times New Roman" w:hAnsi="Calibri" w:cs="Calibri"/>
        </w:rPr>
        <w:t xml:space="preserve">  </w:t>
      </w:r>
    </w:p>
    <w:p w14:paraId="0F6579CA" w14:textId="77777777" w:rsidR="00C20F10" w:rsidRDefault="00C20F10" w:rsidP="007E4733">
      <w:pPr>
        <w:spacing w:after="0" w:line="240" w:lineRule="auto"/>
        <w:ind w:left="720"/>
        <w:rPr>
          <w:noProof/>
        </w:rPr>
      </w:pPr>
    </w:p>
    <w:p w14:paraId="42FDE70A" w14:textId="77777777" w:rsidR="00C20F10" w:rsidRDefault="00C20F10" w:rsidP="007E4733">
      <w:pPr>
        <w:spacing w:after="0" w:line="240" w:lineRule="auto"/>
        <w:ind w:left="720"/>
        <w:rPr>
          <w:noProof/>
        </w:rPr>
      </w:pPr>
    </w:p>
    <w:p w14:paraId="21954E5D" w14:textId="77777777" w:rsidR="00442EA6" w:rsidRDefault="00442EA6" w:rsidP="007E4733">
      <w:pPr>
        <w:spacing w:after="0" w:line="240" w:lineRule="auto"/>
        <w:ind w:left="720"/>
        <w:rPr>
          <w:noProof/>
        </w:rPr>
      </w:pPr>
    </w:p>
    <w:p w14:paraId="77EC168E" w14:textId="77777777" w:rsidR="00C20F10" w:rsidRDefault="00C20F10" w:rsidP="007E4733">
      <w:pPr>
        <w:spacing w:after="0" w:line="240" w:lineRule="auto"/>
        <w:ind w:left="720"/>
        <w:rPr>
          <w:rFonts w:ascii="Calibri" w:eastAsia="Times New Roman" w:hAnsi="Calibri" w:cs="Calibri"/>
        </w:rPr>
      </w:pPr>
      <w:r>
        <w:rPr>
          <w:noProof/>
        </w:rPr>
        <w:drawing>
          <wp:inline distT="0" distB="0" distL="0" distR="0" wp14:anchorId="2F2FC74A" wp14:editId="56FD229F">
            <wp:extent cx="4136895" cy="233723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119" r="12671" b="8612"/>
                    <a:stretch/>
                  </pic:blipFill>
                  <pic:spPr bwMode="auto">
                    <a:xfrm>
                      <a:off x="0" y="0"/>
                      <a:ext cx="4155464" cy="2347725"/>
                    </a:xfrm>
                    <a:prstGeom prst="rect">
                      <a:avLst/>
                    </a:prstGeom>
                    <a:ln>
                      <a:noFill/>
                    </a:ln>
                    <a:extLst>
                      <a:ext uri="{53640926-AAD7-44D8-BBD7-CCE9431645EC}">
                        <a14:shadowObscured xmlns:a14="http://schemas.microsoft.com/office/drawing/2010/main"/>
                      </a:ext>
                    </a:extLst>
                  </pic:spPr>
                </pic:pic>
              </a:graphicData>
            </a:graphic>
          </wp:inline>
        </w:drawing>
      </w:r>
    </w:p>
    <w:p w14:paraId="372A3E72" w14:textId="77777777"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From the ribbon, you can also experiment with styles and layouts by hovering over the options.  That way, you do not commit to the look you like until you select it:</w:t>
      </w:r>
    </w:p>
    <w:p w14:paraId="6AAA74CD" w14:textId="77777777" w:rsidR="00C20F10" w:rsidRDefault="00C20F10" w:rsidP="007E4733">
      <w:pPr>
        <w:spacing w:after="0" w:line="240" w:lineRule="auto"/>
        <w:ind w:left="720"/>
        <w:rPr>
          <w:noProof/>
        </w:rPr>
      </w:pPr>
    </w:p>
    <w:p w14:paraId="284FD110" w14:textId="77777777" w:rsidR="00C20F10" w:rsidRDefault="00C20F10" w:rsidP="007E4733">
      <w:pPr>
        <w:spacing w:after="0" w:line="240" w:lineRule="auto"/>
        <w:ind w:left="720"/>
        <w:rPr>
          <w:rFonts w:ascii="Calibri" w:eastAsia="Times New Roman" w:hAnsi="Calibri" w:cs="Calibri"/>
        </w:rPr>
      </w:pPr>
      <w:r>
        <w:rPr>
          <w:noProof/>
        </w:rPr>
        <w:lastRenderedPageBreak/>
        <w:drawing>
          <wp:inline distT="0" distB="0" distL="0" distR="0" wp14:anchorId="48260534" wp14:editId="75A274C1">
            <wp:extent cx="3593014" cy="2418674"/>
            <wp:effectExtent l="0" t="0" r="762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0824" b="36998"/>
                    <a:stretch/>
                  </pic:blipFill>
                  <pic:spPr bwMode="auto">
                    <a:xfrm>
                      <a:off x="0" y="0"/>
                      <a:ext cx="3607206" cy="2428227"/>
                    </a:xfrm>
                    <a:prstGeom prst="rect">
                      <a:avLst/>
                    </a:prstGeom>
                    <a:ln>
                      <a:noFill/>
                    </a:ln>
                    <a:extLst>
                      <a:ext uri="{53640926-AAD7-44D8-BBD7-CCE9431645EC}">
                        <a14:shadowObscured xmlns:a14="http://schemas.microsoft.com/office/drawing/2010/main"/>
                      </a:ext>
                    </a:extLst>
                  </pic:spPr>
                </pic:pic>
              </a:graphicData>
            </a:graphic>
          </wp:inline>
        </w:drawing>
      </w:r>
    </w:p>
    <w:p w14:paraId="19141E91" w14:textId="77777777" w:rsidR="00C20F10" w:rsidRDefault="00C20F10" w:rsidP="007E4733">
      <w:pPr>
        <w:spacing w:after="0" w:line="240" w:lineRule="auto"/>
        <w:ind w:left="720"/>
        <w:rPr>
          <w:rFonts w:ascii="Calibri" w:eastAsia="Times New Roman" w:hAnsi="Calibri" w:cs="Calibri"/>
        </w:rPr>
      </w:pPr>
    </w:p>
    <w:p w14:paraId="33E56CA7" w14:textId="77777777" w:rsidR="007E4733" w:rsidRDefault="00C20F10" w:rsidP="007E4733">
      <w:pPr>
        <w:spacing w:after="0" w:line="240" w:lineRule="auto"/>
        <w:ind w:left="720"/>
        <w:rPr>
          <w:rFonts w:ascii="Calibri" w:eastAsia="Times New Roman" w:hAnsi="Calibri" w:cs="Calibri"/>
        </w:rPr>
      </w:pPr>
      <w:r>
        <w:rPr>
          <w:rFonts w:ascii="Calibri" w:eastAsia="Times New Roman" w:hAnsi="Calibri" w:cs="Calibri"/>
        </w:rPr>
        <w:t xml:space="preserve">You can also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charts are good for comparing proportions within the hierarchy, however, </w:t>
      </w:r>
      <w:proofErr w:type="spellStart"/>
      <w:r w:rsidR="007E4733" w:rsidRPr="007E4733">
        <w:rPr>
          <w:rFonts w:ascii="Calibri" w:eastAsia="Times New Roman" w:hAnsi="Calibri" w:cs="Calibri"/>
        </w:rPr>
        <w:t>treemap</w:t>
      </w:r>
      <w:proofErr w:type="spellEnd"/>
      <w:r w:rsidR="007E4733" w:rsidRPr="007E4733">
        <w:rPr>
          <w:rFonts w:ascii="Calibri" w:eastAsia="Times New Roman" w:hAnsi="Calibri" w:cs="Calibri"/>
        </w:rPr>
        <w:t xml:space="preserve"> charts aren't great at showing hierarchical levels between the largest categories and each data point. A sunburst chart is a much better visual chart for showing that.</w:t>
      </w:r>
      <w:r>
        <w:rPr>
          <w:rFonts w:ascii="Calibri" w:eastAsia="Times New Roman" w:hAnsi="Calibri" w:cs="Calibri"/>
        </w:rPr>
        <w:t xml:space="preserve">  To see how this same chart looks as a sunburst chart:</w:t>
      </w:r>
    </w:p>
    <w:p w14:paraId="0386238E" w14:textId="77777777" w:rsidR="00C20F10" w:rsidRPr="008D7CC4" w:rsidRDefault="00C20F10" w:rsidP="008D7CC4">
      <w:pPr>
        <w:ind w:left="1440"/>
        <w:rPr>
          <w:i/>
        </w:rPr>
      </w:pPr>
    </w:p>
    <w:p w14:paraId="4C0EACBE" w14:textId="77777777" w:rsidR="00C20F10" w:rsidRPr="008D7CC4" w:rsidRDefault="00C20F10" w:rsidP="008D7CC4">
      <w:pPr>
        <w:ind w:left="1440"/>
        <w:rPr>
          <w:i/>
        </w:rPr>
      </w:pPr>
      <w:r w:rsidRPr="008D7CC4">
        <w:rPr>
          <w:i/>
        </w:rPr>
        <w:t xml:space="preserve">Click on the </w:t>
      </w:r>
      <w:proofErr w:type="spellStart"/>
      <w:r w:rsidRPr="008D7CC4">
        <w:rPr>
          <w:i/>
        </w:rPr>
        <w:t>treemap</w:t>
      </w:r>
      <w:proofErr w:type="spellEnd"/>
      <w:r w:rsidRPr="008D7CC4">
        <w:rPr>
          <w:i/>
        </w:rPr>
        <w:t xml:space="preserve"> chart</w:t>
      </w:r>
    </w:p>
    <w:p w14:paraId="6A05CAAA" w14:textId="77777777" w:rsidR="00C20F10" w:rsidRPr="008D7CC4" w:rsidRDefault="00C20F10" w:rsidP="008D7CC4">
      <w:pPr>
        <w:ind w:left="1440"/>
        <w:rPr>
          <w:i/>
        </w:rPr>
      </w:pPr>
      <w:r w:rsidRPr="008D7CC4">
        <w:rPr>
          <w:i/>
        </w:rPr>
        <w:t>From the Design tab on the Ribbon, choose Change Chart Type</w:t>
      </w:r>
    </w:p>
    <w:p w14:paraId="7B3CCD32" w14:textId="77777777" w:rsidR="00C20F10" w:rsidRPr="008D7CC4" w:rsidRDefault="00C20F10" w:rsidP="008D7CC4">
      <w:pPr>
        <w:ind w:left="1440"/>
        <w:rPr>
          <w:i/>
        </w:rPr>
      </w:pPr>
      <w:r w:rsidRPr="008D7CC4">
        <w:rPr>
          <w:i/>
        </w:rPr>
        <w:t>Select Sunburst</w:t>
      </w:r>
    </w:p>
    <w:p w14:paraId="6698F784" w14:textId="77777777" w:rsidR="00C20F10" w:rsidRDefault="00C20F10" w:rsidP="007E4733">
      <w:pPr>
        <w:spacing w:after="0" w:line="240" w:lineRule="auto"/>
        <w:ind w:left="720"/>
        <w:rPr>
          <w:rFonts w:ascii="Calibri" w:eastAsia="Times New Roman" w:hAnsi="Calibri" w:cs="Calibri"/>
        </w:rPr>
      </w:pPr>
    </w:p>
    <w:p w14:paraId="155C62A4" w14:textId="77777777" w:rsidR="00C20F10" w:rsidRDefault="00C20F10" w:rsidP="007E4733">
      <w:pPr>
        <w:spacing w:after="0" w:line="240" w:lineRule="auto"/>
        <w:ind w:left="720"/>
        <w:rPr>
          <w:rFonts w:ascii="Calibri" w:eastAsia="Times New Roman" w:hAnsi="Calibri" w:cs="Calibri"/>
        </w:rPr>
      </w:pPr>
      <w:r>
        <w:rPr>
          <w:rFonts w:ascii="Calibri" w:eastAsia="Times New Roman" w:hAnsi="Calibri" w:cs="Calibri"/>
        </w:rPr>
        <w:t>The sunburst chart is actually quite similar to the donut chart.  It is as if you had a donut chart inside a donut chart, each level reflecting a category of your information</w:t>
      </w:r>
    </w:p>
    <w:p w14:paraId="1440DF55" w14:textId="77777777" w:rsidR="00C20F10" w:rsidRDefault="00C20F10" w:rsidP="00C20F10">
      <w:pPr>
        <w:spacing w:after="0" w:line="240" w:lineRule="auto"/>
        <w:rPr>
          <w:rFonts w:ascii="Calibri" w:eastAsia="Times New Roman" w:hAnsi="Calibri" w:cs="Calibri"/>
        </w:rPr>
      </w:pPr>
    </w:p>
    <w:p w14:paraId="17C48ABC" w14:textId="77777777" w:rsidR="00D13173" w:rsidRDefault="00D13173" w:rsidP="00BA38CB">
      <w:pPr>
        <w:spacing w:before="240" w:after="0" w:line="240" w:lineRule="auto"/>
        <w:ind w:left="379"/>
        <w:rPr>
          <w:noProof/>
        </w:rPr>
      </w:pPr>
    </w:p>
    <w:p w14:paraId="6A0B1361" w14:textId="77777777" w:rsidR="007E4733" w:rsidRDefault="00500E4B" w:rsidP="00BA38CB">
      <w:pPr>
        <w:spacing w:before="240" w:after="0" w:line="240" w:lineRule="auto"/>
        <w:ind w:left="379"/>
        <w:rPr>
          <w:rFonts w:ascii="Calibri Light" w:eastAsia="Times New Roman" w:hAnsi="Calibri Light" w:cs="Calibri Light"/>
          <w:color w:val="2E74B5"/>
          <w:sz w:val="32"/>
          <w:szCs w:val="32"/>
        </w:rPr>
      </w:pPr>
      <w:r>
        <w:rPr>
          <w:noProof/>
        </w:rPr>
        <w:drawing>
          <wp:inline distT="0" distB="0" distL="0" distR="0" wp14:anchorId="7465FA49" wp14:editId="073FAB33">
            <wp:extent cx="5275646" cy="212407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1239"/>
                    <a:stretch/>
                  </pic:blipFill>
                  <pic:spPr bwMode="auto">
                    <a:xfrm>
                      <a:off x="0" y="0"/>
                      <a:ext cx="5275646" cy="2124075"/>
                    </a:xfrm>
                    <a:prstGeom prst="rect">
                      <a:avLst/>
                    </a:prstGeom>
                    <a:ln>
                      <a:noFill/>
                    </a:ln>
                    <a:extLst>
                      <a:ext uri="{53640926-AAD7-44D8-BBD7-CCE9431645EC}">
                        <a14:shadowObscured xmlns:a14="http://schemas.microsoft.com/office/drawing/2010/main"/>
                      </a:ext>
                    </a:extLst>
                  </pic:spPr>
                </pic:pic>
              </a:graphicData>
            </a:graphic>
          </wp:inline>
        </w:drawing>
      </w:r>
    </w:p>
    <w:p w14:paraId="45F35C36" w14:textId="77777777" w:rsidR="00C20F10" w:rsidRPr="00C20F10" w:rsidRDefault="00C20F10" w:rsidP="00C20F10">
      <w:pPr>
        <w:spacing w:before="240" w:after="0" w:line="240" w:lineRule="auto"/>
        <w:ind w:left="379"/>
        <w:rPr>
          <w:rFonts w:ascii="Calibri" w:eastAsia="Times New Roman" w:hAnsi="Calibri" w:cs="Calibri"/>
        </w:rPr>
      </w:pPr>
      <w:r>
        <w:rPr>
          <w:rFonts w:ascii="Calibri" w:eastAsia="Times New Roman" w:hAnsi="Calibri" w:cs="Calibri"/>
        </w:rPr>
        <w:t xml:space="preserve">If you want to move around the categories (for example, instead of earnings by education by gender, you want earnings by gender by level of education), a much more flexible and dynamic way </w:t>
      </w:r>
      <w:r>
        <w:rPr>
          <w:rFonts w:ascii="Calibri" w:eastAsia="Times New Roman" w:hAnsi="Calibri" w:cs="Calibri"/>
        </w:rPr>
        <w:lastRenderedPageBreak/>
        <w:t>of looking at this data is through a pivot table.  That is beyond the scope of this particular course, but it opens up new worlds for manipulating your data.</w:t>
      </w:r>
    </w:p>
    <w:p w14:paraId="242553A5" w14:textId="77777777" w:rsidR="00BA38CB" w:rsidRPr="00A07A47" w:rsidRDefault="00BA38CB" w:rsidP="00BA38CB">
      <w:pPr>
        <w:spacing w:before="240" w:after="0" w:line="240" w:lineRule="auto"/>
        <w:ind w:left="379"/>
        <w:rPr>
          <w:rFonts w:ascii="Calibri Light" w:eastAsia="Times New Roman" w:hAnsi="Calibri Light" w:cs="Calibri Light"/>
          <w:color w:val="2E74B5"/>
          <w:sz w:val="32"/>
          <w:szCs w:val="32"/>
        </w:rPr>
      </w:pPr>
      <w:r w:rsidRPr="00A07A47">
        <w:rPr>
          <w:rFonts w:ascii="Calibri Light" w:eastAsia="Times New Roman" w:hAnsi="Calibri Light" w:cs="Calibri Light"/>
          <w:color w:val="2E74B5"/>
          <w:sz w:val="32"/>
          <w:szCs w:val="32"/>
        </w:rPr>
        <w:t xml:space="preserve">Advanced Data Analysis Tools </w:t>
      </w:r>
    </w:p>
    <w:p w14:paraId="4706941E" w14:textId="368BD729"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The vast majority of time, Excel as</w:t>
      </w:r>
      <w:r w:rsidR="00075FD0">
        <w:rPr>
          <w:rFonts w:ascii="Calibri" w:eastAsia="Times New Roman" w:hAnsi="Calibri" w:cs="Calibri"/>
        </w:rPr>
        <w:t>-is</w:t>
      </w:r>
      <w:r w:rsidRPr="00A07A47">
        <w:rPr>
          <w:rFonts w:ascii="Calibri" w:eastAsia="Times New Roman" w:hAnsi="Calibri" w:cs="Calibri"/>
        </w:rPr>
        <w:t xml:space="preserve"> it provides you with what you will need to access, combine, query, massage, transform, visualize, and otherwise play with your data</w:t>
      </w:r>
      <w:r w:rsidR="008B3CC3">
        <w:rPr>
          <w:rFonts w:ascii="Calibri" w:eastAsia="Times New Roman" w:hAnsi="Calibri" w:cs="Calibri"/>
        </w:rPr>
        <w:t xml:space="preserve"> using the visualizations, formula</w:t>
      </w:r>
      <w:r w:rsidR="00D1447B">
        <w:rPr>
          <w:rFonts w:ascii="Calibri" w:eastAsia="Times New Roman" w:hAnsi="Calibri" w:cs="Calibri"/>
        </w:rPr>
        <w:t>s</w:t>
      </w:r>
      <w:r w:rsidR="008B3CC3">
        <w:rPr>
          <w:rFonts w:ascii="Calibri" w:eastAsia="Times New Roman" w:hAnsi="Calibri" w:cs="Calibri"/>
        </w:rPr>
        <w:t>, and functions</w:t>
      </w:r>
      <w:r w:rsidRPr="00A07A47">
        <w:rPr>
          <w:rFonts w:ascii="Calibri" w:eastAsia="Times New Roman" w:hAnsi="Calibri" w:cs="Calibri"/>
        </w:rPr>
        <w:t xml:space="preserve">.  There are, however, advanced tools for statistical analysis </w:t>
      </w:r>
      <w:r w:rsidR="00075FD0">
        <w:rPr>
          <w:rFonts w:ascii="Calibri" w:eastAsia="Times New Roman" w:hAnsi="Calibri" w:cs="Calibri"/>
        </w:rPr>
        <w:t>that</w:t>
      </w:r>
      <w:r w:rsidRPr="00A07A47">
        <w:rPr>
          <w:rFonts w:ascii="Calibri" w:eastAsia="Times New Roman" w:hAnsi="Calibri" w:cs="Calibri"/>
        </w:rPr>
        <w:t xml:space="preserve"> you </w:t>
      </w:r>
      <w:r w:rsidR="00075FD0">
        <w:rPr>
          <w:rFonts w:ascii="Calibri" w:eastAsia="Times New Roman" w:hAnsi="Calibri" w:cs="Calibri"/>
        </w:rPr>
        <w:t>can turn on as an</w:t>
      </w:r>
      <w:r w:rsidRPr="00A07A47">
        <w:rPr>
          <w:rFonts w:ascii="Calibri" w:eastAsia="Times New Roman" w:hAnsi="Calibri" w:cs="Calibri"/>
        </w:rPr>
        <w:t xml:space="preserve"> add-in.  You do not need to download anything, you just need to turn it on.  Doing so will give you tools for </w:t>
      </w:r>
    </w:p>
    <w:p w14:paraId="626D1F0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0F4D6C54"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Regression testing</w:t>
      </w:r>
    </w:p>
    <w:p w14:paraId="284178E1"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Histograms</w:t>
      </w:r>
    </w:p>
    <w:p w14:paraId="72C72993"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proofErr w:type="spellStart"/>
      <w:r w:rsidRPr="00A07A47">
        <w:rPr>
          <w:rFonts w:ascii="Calibri" w:eastAsia="Times New Roman" w:hAnsi="Calibri" w:cs="Calibri"/>
        </w:rPr>
        <w:t>Anova</w:t>
      </w:r>
      <w:proofErr w:type="spellEnd"/>
      <w:r w:rsidRPr="00A07A47">
        <w:rPr>
          <w:rFonts w:ascii="Calibri" w:eastAsia="Times New Roman" w:hAnsi="Calibri" w:cs="Calibri"/>
        </w:rPr>
        <w:t>, correlation, and covariance</w:t>
      </w:r>
    </w:p>
    <w:p w14:paraId="5D92E470"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Exponential smoothing</w:t>
      </w:r>
    </w:p>
    <w:p w14:paraId="6752763A"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f-tests, z-tests, and t-tests</w:t>
      </w:r>
    </w:p>
    <w:p w14:paraId="618E6B3B"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Fourier analysis</w:t>
      </w:r>
    </w:p>
    <w:p w14:paraId="2FB4A04F"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Moving averages, rank and percentile summaries</w:t>
      </w:r>
    </w:p>
    <w:p w14:paraId="3F76C36D" w14:textId="77777777" w:rsidR="00BA38CB" w:rsidRPr="00A07A47" w:rsidRDefault="00BA38CB" w:rsidP="00BA38CB">
      <w:pPr>
        <w:numPr>
          <w:ilvl w:val="1"/>
          <w:numId w:val="1"/>
        </w:numPr>
        <w:spacing w:after="0" w:line="240" w:lineRule="auto"/>
        <w:ind w:left="919"/>
        <w:textAlignment w:val="center"/>
        <w:rPr>
          <w:rFonts w:ascii="Calibri" w:eastAsia="Times New Roman" w:hAnsi="Calibri" w:cs="Calibri"/>
        </w:rPr>
      </w:pPr>
      <w:r w:rsidRPr="00A07A47">
        <w:rPr>
          <w:rFonts w:ascii="Calibri" w:eastAsia="Times New Roman" w:hAnsi="Calibri" w:cs="Calibri"/>
        </w:rPr>
        <w:t>Sampling and a more sophisticated random number generator than the standard function</w:t>
      </w:r>
    </w:p>
    <w:p w14:paraId="4A34067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8E7C85C"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Enabling the Add-in</w:t>
      </w:r>
    </w:p>
    <w:p w14:paraId="7EFE4AC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Going through all of these</w:t>
      </w:r>
      <w:r w:rsidR="00075FD0">
        <w:rPr>
          <w:rFonts w:ascii="Calibri" w:eastAsia="Times New Roman" w:hAnsi="Calibri" w:cs="Calibri"/>
        </w:rPr>
        <w:t xml:space="preserve"> statistical functions and methods</w:t>
      </w:r>
      <w:r w:rsidRPr="00A07A47">
        <w:rPr>
          <w:rFonts w:ascii="Calibri" w:eastAsia="Times New Roman" w:hAnsi="Calibri" w:cs="Calibri"/>
        </w:rPr>
        <w:t xml:space="preserve"> is beyond the scope of this training, so I will just give you a basic idea of how it can be used</w:t>
      </w:r>
      <w:r w:rsidR="00075FD0">
        <w:rPr>
          <w:rFonts w:ascii="Calibri" w:eastAsia="Times New Roman" w:hAnsi="Calibri" w:cs="Calibri"/>
        </w:rPr>
        <w:t xml:space="preserve"> with a few examples</w:t>
      </w:r>
      <w:r w:rsidRPr="00A07A47">
        <w:rPr>
          <w:rFonts w:ascii="Calibri" w:eastAsia="Times New Roman" w:hAnsi="Calibri" w:cs="Calibri"/>
        </w:rPr>
        <w:t xml:space="preserve">.  </w:t>
      </w:r>
      <w:r w:rsidR="00075FD0">
        <w:rPr>
          <w:rFonts w:ascii="Calibri" w:eastAsia="Times New Roman" w:hAnsi="Calibri" w:cs="Calibri"/>
        </w:rPr>
        <w:t>We</w:t>
      </w:r>
      <w:r w:rsidR="008B3CC3">
        <w:rPr>
          <w:rFonts w:ascii="Calibri" w:eastAsia="Times New Roman" w:hAnsi="Calibri" w:cs="Calibri"/>
        </w:rPr>
        <w:t xml:space="preserve"> will enable the add on, and do some basic analysis on the Income spreadsheet.</w:t>
      </w:r>
    </w:p>
    <w:p w14:paraId="7C88DBC9"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964A023" w14:textId="77777777" w:rsidR="00BA38CB" w:rsidRPr="008D7CC4" w:rsidRDefault="008B3CC3" w:rsidP="008D7CC4">
      <w:pPr>
        <w:ind w:left="1440"/>
        <w:rPr>
          <w:i/>
        </w:rPr>
      </w:pPr>
      <w:r w:rsidRPr="008D7CC4">
        <w:rPr>
          <w:i/>
        </w:rPr>
        <w:t>To enable the Add-in,</w:t>
      </w:r>
      <w:r w:rsidR="00BA38CB" w:rsidRPr="008D7CC4">
        <w:rPr>
          <w:i/>
        </w:rPr>
        <w:t xml:space="preserve"> click File, Options, and choose Add-ins. </w:t>
      </w:r>
    </w:p>
    <w:p w14:paraId="14602AC5" w14:textId="77777777" w:rsidR="00BA38CB" w:rsidRPr="008D7CC4" w:rsidRDefault="00BA38CB" w:rsidP="008D7CC4">
      <w:pPr>
        <w:ind w:left="1440"/>
        <w:rPr>
          <w:i/>
        </w:rPr>
      </w:pPr>
      <w:r w:rsidRPr="008D7CC4">
        <w:rPr>
          <w:i/>
        </w:rPr>
        <w:t>If you do not see the Analysis Tool Pack already in the list of add-ins, choose Excel-Add-ins from the Manage drop down in the bottom and hit Go</w:t>
      </w:r>
    </w:p>
    <w:p w14:paraId="4855890E"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noProof/>
        </w:rPr>
        <w:lastRenderedPageBreak/>
        <w:drawing>
          <wp:inline distT="0" distB="0" distL="0" distR="0" wp14:anchorId="30976D90" wp14:editId="3C530355">
            <wp:extent cx="4572000" cy="3657600"/>
            <wp:effectExtent l="0" t="0" r="0" b="0"/>
            <wp:docPr id="23" name="Picture 23"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Excel Options &#10;General &#10;Formulas &#10;Proofing &#10;Language &#10;Advanced &#10;Customize Ribbon &#10;Quick Access Toolbar &#10;Add- ins &#10;Trust Center &#10;View and manage Microsoft Office Add-ins. &#10;Name &#10;Active Application Add-ins &#10;Analysis ToolPak &#10;Microsoft Power Map for Excel &#10;Microsoft Power Pivot for Excel &#10;Microsoft Power View for Excel &#10;Mindjet MindManager Add-In &#10;Team Foundation Add-in &#10;Inactive Application Add-ins &#10;Analysis ToolPak - VBA &#10;Date (XML) &#10;Euro Currency Tools &#10;Inquire &#10;Microsoft Actions Pane 3 &#10;Solver Add-in &#10;Document Related Add-ins &#10;No Document Related Add-ins &#10;Disabled Application Add-ins &#10;No Disabled Application Add-ins &#10;Location &#10;Files\Microsoft &#10;Files\Microsoft Map Excel Add-inlEXCELPLUGINSHELL.DLL &#10;Files\Microsoft Excel Add-in\PowerPlvotExceICIientAddIn.dII &#10;Files\Microsoft View Excel Add-in\AdHocReportingExceICIient.dII &#10;16\Mm16ExceILinker.dII &#10;Files\Common Files\Microsoft Shared\Team Foundation &#10;Files\Microsoft &#10;Files\Common Files\Microsoft Shared\Smart TaglMOFL.DLL &#10;Files\Microsoft &#10;Files &#10;Files\Microsoft &#10;Excel Add- in &#10;COM Add-In &#10;COM Add-in &#10;COM Add-in &#10;COM Add-in &#10;COM Add-in &#10;Excel Add-in &#10;Action &#10;Excel Add-in &#10;COM Add-in &#10;XML Expansion Pack &#10;Excel Add-in &#10;Add-in: &#10;Publisher: &#10;ocation: &#10;Description: &#10;Analysis ToolPak &#10;Microsoft Corporation &#10;rmation available &#10;Files\Microsoft &#10;Provides data analysis tools for statistical an &#10;eering analysis &#10;Menage: Excel Add- ins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1477AE7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E6DA11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5EC8D0BB"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You will see a list of available add-ins.  Check Analysis Tool Pack and click OK.</w:t>
      </w:r>
    </w:p>
    <w:p w14:paraId="58FC81AE"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i/>
          <w:iCs/>
        </w:rPr>
        <w:t>Now, when you click on the Data tab, you will see the Analysis Tool Pack.</w:t>
      </w:r>
    </w:p>
    <w:p w14:paraId="6A07D1B1"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49045934" w14:textId="77777777" w:rsidR="008B3CC3" w:rsidRPr="00A07A47" w:rsidRDefault="008B3CC3" w:rsidP="008B3CC3">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Descriptive Statistics</w:t>
      </w:r>
    </w:p>
    <w:p w14:paraId="46DEFAEE" w14:textId="77777777" w:rsidR="008B3CC3" w:rsidRPr="00A07A47" w:rsidRDefault="00D04B8D" w:rsidP="008B3CC3">
      <w:pPr>
        <w:spacing w:after="0" w:line="240" w:lineRule="auto"/>
        <w:ind w:left="379"/>
        <w:rPr>
          <w:rFonts w:ascii="Calibri" w:eastAsia="Times New Roman" w:hAnsi="Calibri" w:cs="Calibri"/>
        </w:rPr>
      </w:pPr>
      <w:r>
        <w:rPr>
          <w:rFonts w:ascii="Calibri" w:eastAsia="Times New Roman" w:hAnsi="Calibri" w:cs="Calibri"/>
        </w:rPr>
        <w:t xml:space="preserve">Descriptive statistics </w:t>
      </w:r>
      <w:r w:rsidRPr="00D04B8D">
        <w:rPr>
          <w:rFonts w:ascii="Calibri" w:eastAsia="Times New Roman" w:hAnsi="Calibri" w:cs="Calibri"/>
        </w:rPr>
        <w:t>describ</w:t>
      </w:r>
      <w:r>
        <w:rPr>
          <w:rFonts w:ascii="Calibri" w:eastAsia="Times New Roman" w:hAnsi="Calibri" w:cs="Calibri"/>
        </w:rPr>
        <w:t>e</w:t>
      </w:r>
      <w:r w:rsidRPr="00D04B8D">
        <w:rPr>
          <w:rFonts w:ascii="Calibri" w:eastAsia="Times New Roman" w:hAnsi="Calibri" w:cs="Calibri"/>
        </w:rPr>
        <w:t xml:space="preserve"> the main features of a </w:t>
      </w:r>
      <w:r>
        <w:rPr>
          <w:rFonts w:ascii="Calibri" w:eastAsia="Times New Roman" w:hAnsi="Calibri" w:cs="Calibri"/>
        </w:rPr>
        <w:t>Data set.  They</w:t>
      </w:r>
      <w:r w:rsidR="008B3CC3" w:rsidRPr="00A07A47">
        <w:rPr>
          <w:rFonts w:ascii="Calibri" w:eastAsia="Times New Roman" w:hAnsi="Calibri" w:cs="Calibri"/>
        </w:rPr>
        <w:t xml:space="preserve"> are the basic statistics you would generally want to </w:t>
      </w:r>
      <w:r>
        <w:rPr>
          <w:rFonts w:ascii="Calibri" w:eastAsia="Times New Roman" w:hAnsi="Calibri" w:cs="Calibri"/>
        </w:rPr>
        <w:t>start with, even</w:t>
      </w:r>
      <w:r w:rsidR="008B3CC3" w:rsidRPr="00A07A47">
        <w:rPr>
          <w:rFonts w:ascii="Calibri" w:eastAsia="Times New Roman" w:hAnsi="Calibri" w:cs="Calibri"/>
        </w:rPr>
        <w:t xml:space="preserve"> if you are doing more sophisticated analysis of data.  </w:t>
      </w:r>
      <w:r>
        <w:rPr>
          <w:rFonts w:ascii="Calibri" w:eastAsia="Times New Roman" w:hAnsi="Calibri" w:cs="Calibri"/>
        </w:rPr>
        <w:t>Desc</w:t>
      </w:r>
      <w:r w:rsidR="008B3CC3" w:rsidRPr="00A07A47">
        <w:rPr>
          <w:rFonts w:ascii="Calibri" w:eastAsia="Times New Roman" w:hAnsi="Calibri" w:cs="Calibri"/>
        </w:rPr>
        <w:t>r</w:t>
      </w:r>
      <w:r w:rsidR="00D70C11">
        <w:rPr>
          <w:rFonts w:ascii="Calibri" w:eastAsia="Times New Roman" w:hAnsi="Calibri" w:cs="Calibri"/>
        </w:rPr>
        <w:t>iptive statistics provide, for example,</w:t>
      </w:r>
      <w:r w:rsidR="008B3CC3" w:rsidRPr="00A07A47">
        <w:rPr>
          <w:rFonts w:ascii="Calibri" w:eastAsia="Times New Roman" w:hAnsi="Calibri" w:cs="Calibri"/>
        </w:rPr>
        <w:t xml:space="preserve"> information about the central tendency</w:t>
      </w:r>
      <w:r w:rsidR="00D70C11">
        <w:rPr>
          <w:rFonts w:ascii="Calibri" w:eastAsia="Times New Roman" w:hAnsi="Calibri" w:cs="Calibri"/>
        </w:rPr>
        <w:t xml:space="preserve">, </w:t>
      </w:r>
      <w:r w:rsidR="008B3CC3" w:rsidRPr="00A07A47">
        <w:rPr>
          <w:rFonts w:ascii="Calibri" w:eastAsia="Times New Roman" w:hAnsi="Calibri" w:cs="Calibri"/>
        </w:rPr>
        <w:t>variability</w:t>
      </w:r>
      <w:r w:rsidR="00D70C11">
        <w:rPr>
          <w:rFonts w:ascii="Calibri" w:eastAsia="Times New Roman" w:hAnsi="Calibri" w:cs="Calibri"/>
        </w:rPr>
        <w:t xml:space="preserve">, and overall shape of your data </w:t>
      </w:r>
      <w:r w:rsidR="008B3CC3" w:rsidRPr="00A07A47">
        <w:rPr>
          <w:rFonts w:ascii="Calibri" w:eastAsia="Times New Roman" w:hAnsi="Calibri" w:cs="Calibri"/>
        </w:rPr>
        <w:t>in a few clicks.</w:t>
      </w:r>
    </w:p>
    <w:p w14:paraId="734D4A89" w14:textId="77777777" w:rsidR="008B3CC3" w:rsidRPr="008D7CC4" w:rsidRDefault="008B3CC3" w:rsidP="008D7CC4">
      <w:pPr>
        <w:ind w:left="1440"/>
        <w:rPr>
          <w:i/>
        </w:rPr>
      </w:pPr>
      <w:r w:rsidRPr="008D7CC4">
        <w:rPr>
          <w:i/>
        </w:rPr>
        <w:t> </w:t>
      </w:r>
    </w:p>
    <w:p w14:paraId="77314DF2" w14:textId="77777777" w:rsidR="008B3CC3" w:rsidRPr="008D7CC4" w:rsidRDefault="008B3CC3" w:rsidP="008D7CC4">
      <w:pPr>
        <w:ind w:left="1440"/>
        <w:rPr>
          <w:i/>
        </w:rPr>
      </w:pPr>
      <w:r w:rsidRPr="008D7CC4">
        <w:rPr>
          <w:i/>
        </w:rPr>
        <w:t>Click in the Income table</w:t>
      </w:r>
    </w:p>
    <w:p w14:paraId="39883793" w14:textId="77777777" w:rsidR="008B3CC3" w:rsidRPr="008D7CC4" w:rsidRDefault="008B3CC3" w:rsidP="008D7CC4">
      <w:pPr>
        <w:ind w:left="1440"/>
        <w:rPr>
          <w:i/>
        </w:rPr>
      </w:pPr>
      <w:r w:rsidRPr="008D7CC4">
        <w:rPr>
          <w:i/>
        </w:rPr>
        <w:t>Choose Data Analysis Tools from the Data tab</w:t>
      </w:r>
    </w:p>
    <w:p w14:paraId="39C8C337" w14:textId="77777777" w:rsidR="008B3CC3" w:rsidRPr="008D7CC4" w:rsidRDefault="008B3CC3" w:rsidP="008D7CC4">
      <w:pPr>
        <w:ind w:left="1440"/>
        <w:rPr>
          <w:i/>
        </w:rPr>
      </w:pPr>
      <w:r w:rsidRPr="008D7CC4">
        <w:rPr>
          <w:i/>
        </w:rPr>
        <w:t>Choose Descriptive Statistics.</w:t>
      </w:r>
    </w:p>
    <w:p w14:paraId="65F5F363" w14:textId="77777777" w:rsidR="008B3CC3" w:rsidRPr="00A07A47" w:rsidRDefault="008B3CC3" w:rsidP="008B3CC3">
      <w:pPr>
        <w:spacing w:after="0" w:line="240" w:lineRule="auto"/>
        <w:ind w:left="919"/>
        <w:rPr>
          <w:rFonts w:ascii="Calibri" w:eastAsia="Times New Roman" w:hAnsi="Calibri" w:cs="Calibri"/>
        </w:rPr>
      </w:pPr>
      <w:r>
        <w:rPr>
          <w:noProof/>
        </w:rPr>
        <w:lastRenderedPageBreak/>
        <w:drawing>
          <wp:inline distT="0" distB="0" distL="0" distR="0" wp14:anchorId="57B39B6F" wp14:editId="205EDD13">
            <wp:extent cx="5943600" cy="21634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63445"/>
                    </a:xfrm>
                    <a:prstGeom prst="rect">
                      <a:avLst/>
                    </a:prstGeom>
                  </pic:spPr>
                </pic:pic>
              </a:graphicData>
            </a:graphic>
          </wp:inline>
        </w:drawing>
      </w:r>
    </w:p>
    <w:p w14:paraId="27871813" w14:textId="77777777" w:rsidR="008B3CC3" w:rsidRDefault="008B3CC3" w:rsidP="008B3CC3">
      <w:pPr>
        <w:spacing w:after="0" w:line="240" w:lineRule="auto"/>
        <w:ind w:left="919"/>
        <w:rPr>
          <w:rFonts w:ascii="Calibri" w:eastAsia="Times New Roman" w:hAnsi="Calibri" w:cs="Calibri"/>
          <w:i/>
          <w:iCs/>
        </w:rPr>
      </w:pPr>
    </w:p>
    <w:p w14:paraId="04B35517" w14:textId="77777777" w:rsidR="008B3CC3" w:rsidRPr="008D7CC4" w:rsidRDefault="008B3CC3" w:rsidP="008D7CC4">
      <w:pPr>
        <w:ind w:left="1440"/>
        <w:rPr>
          <w:i/>
        </w:rPr>
      </w:pPr>
      <w:r w:rsidRPr="008D7CC4">
        <w:rPr>
          <w:i/>
        </w:rPr>
        <w:t>Give it the input range (which should be the median household income, including the column heading at the top, and Puerto Rico at the bottom).</w:t>
      </w:r>
    </w:p>
    <w:p w14:paraId="6ED41211" w14:textId="77777777" w:rsidR="008B3CC3" w:rsidRPr="008D7CC4" w:rsidRDefault="008B3CC3" w:rsidP="008D7CC4">
      <w:pPr>
        <w:ind w:left="1440"/>
        <w:rPr>
          <w:i/>
        </w:rPr>
      </w:pPr>
      <w:r w:rsidRPr="008D7CC4">
        <w:rPr>
          <w:i/>
        </w:rPr>
        <w:t xml:space="preserve">For this example, have it group the data by column </w:t>
      </w:r>
    </w:p>
    <w:p w14:paraId="58C617A7" w14:textId="77777777" w:rsidR="008B3CC3" w:rsidRPr="008D7CC4" w:rsidRDefault="008B3CC3" w:rsidP="008D7CC4">
      <w:pPr>
        <w:ind w:left="1440"/>
        <w:rPr>
          <w:i/>
        </w:rPr>
      </w:pPr>
      <w:r w:rsidRPr="008D7CC4">
        <w:rPr>
          <w:i/>
        </w:rPr>
        <w:t>Output the data to a New Worksheet Ply name it Descriptive Stats</w:t>
      </w:r>
    </w:p>
    <w:p w14:paraId="428636B6" w14:textId="77777777" w:rsidR="008B3CC3" w:rsidRPr="008D7CC4" w:rsidRDefault="008B3CC3" w:rsidP="008D7CC4">
      <w:pPr>
        <w:ind w:left="1440"/>
        <w:rPr>
          <w:i/>
        </w:rPr>
      </w:pPr>
      <w:r w:rsidRPr="008D7CC4">
        <w:rPr>
          <w:i/>
        </w:rPr>
        <w:t>Check Summary Statistics</w:t>
      </w:r>
    </w:p>
    <w:p w14:paraId="31EDC42D" w14:textId="77777777" w:rsidR="008B3CC3" w:rsidRPr="008D7CC4" w:rsidRDefault="008B3CC3" w:rsidP="008D7CC4">
      <w:pPr>
        <w:ind w:left="1440"/>
        <w:rPr>
          <w:i/>
        </w:rPr>
      </w:pPr>
      <w:r w:rsidRPr="008D7CC4">
        <w:rPr>
          <w:i/>
        </w:rPr>
        <w:t>Hit “OK”</w:t>
      </w:r>
    </w:p>
    <w:p w14:paraId="098BC6F2" w14:textId="77777777" w:rsidR="008B3CC3" w:rsidRDefault="008B3CC3" w:rsidP="008B3CC3">
      <w:pPr>
        <w:spacing w:after="0" w:line="240" w:lineRule="auto"/>
        <w:rPr>
          <w:rFonts w:ascii="Calibri" w:eastAsia="Times New Roman" w:hAnsi="Calibri" w:cs="Calibri"/>
        </w:rPr>
      </w:pPr>
    </w:p>
    <w:p w14:paraId="525BE829" w14:textId="77777777" w:rsidR="008B3CC3" w:rsidRDefault="008B3CC3" w:rsidP="008B3CC3">
      <w:pPr>
        <w:spacing w:after="0" w:line="240" w:lineRule="auto"/>
        <w:ind w:left="379"/>
        <w:rPr>
          <w:rFonts w:ascii="Calibri" w:eastAsia="Times New Roman" w:hAnsi="Calibri" w:cs="Calibri"/>
        </w:rPr>
      </w:pPr>
      <w:r>
        <w:rPr>
          <w:rFonts w:ascii="Calibri" w:eastAsia="Times New Roman" w:hAnsi="Calibri" w:cs="Calibri"/>
        </w:rPr>
        <w:t xml:space="preserve">You will now have a new tab called Descriptive stats.   </w:t>
      </w:r>
      <w:r w:rsidR="00D70C11">
        <w:rPr>
          <w:rFonts w:ascii="Calibri" w:eastAsia="Times New Roman" w:hAnsi="Calibri" w:cs="Calibri"/>
        </w:rPr>
        <w:t>Again, t</w:t>
      </w:r>
      <w:r>
        <w:rPr>
          <w:rFonts w:ascii="Calibri" w:eastAsia="Times New Roman" w:hAnsi="Calibri" w:cs="Calibri"/>
        </w:rPr>
        <w:t>hese are useful for your first glance at the data to initiate your statistical analysis.</w:t>
      </w:r>
    </w:p>
    <w:p w14:paraId="2AE65A37" w14:textId="77777777" w:rsidR="00D70C11" w:rsidRDefault="00D70C11" w:rsidP="008B3CC3">
      <w:pPr>
        <w:spacing w:after="0" w:line="240" w:lineRule="auto"/>
        <w:ind w:left="379"/>
        <w:rPr>
          <w:rFonts w:ascii="Calibri" w:eastAsia="Times New Roman" w:hAnsi="Calibri" w:cs="Calibri"/>
        </w:rPr>
      </w:pPr>
    </w:p>
    <w:p w14:paraId="621FCA58" w14:textId="77777777" w:rsidR="00B9794D" w:rsidRPr="00A07A47" w:rsidRDefault="00B9794D" w:rsidP="008B3CC3">
      <w:pPr>
        <w:spacing w:after="0" w:line="240" w:lineRule="auto"/>
        <w:ind w:left="379"/>
        <w:rPr>
          <w:rFonts w:ascii="Calibri" w:eastAsia="Times New Roman" w:hAnsi="Calibri" w:cs="Calibri"/>
        </w:rPr>
      </w:pPr>
      <w:r>
        <w:rPr>
          <w:noProof/>
        </w:rPr>
        <w:drawing>
          <wp:inline distT="0" distB="0" distL="0" distR="0" wp14:anchorId="7253DD05" wp14:editId="1652EEB9">
            <wp:extent cx="2087144" cy="2812405"/>
            <wp:effectExtent l="0" t="0" r="889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1445" cy="2818201"/>
                    </a:xfrm>
                    <a:prstGeom prst="rect">
                      <a:avLst/>
                    </a:prstGeom>
                  </pic:spPr>
                </pic:pic>
              </a:graphicData>
            </a:graphic>
          </wp:inline>
        </w:drawing>
      </w:r>
    </w:p>
    <w:p w14:paraId="78A26E0D" w14:textId="77777777" w:rsidR="00BA38CB" w:rsidRPr="00A07A47" w:rsidRDefault="00BA38CB" w:rsidP="00BA38CB">
      <w:pPr>
        <w:spacing w:after="0" w:line="240" w:lineRule="auto"/>
        <w:ind w:left="379"/>
        <w:rPr>
          <w:rFonts w:ascii="Calibri" w:eastAsia="Times New Roman" w:hAnsi="Calibri" w:cs="Calibri"/>
        </w:rPr>
      </w:pPr>
    </w:p>
    <w:p w14:paraId="0A64F1FF"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Histogram</w:t>
      </w:r>
    </w:p>
    <w:p w14:paraId="5DA46E1F" w14:textId="77777777" w:rsidR="00B9794D" w:rsidRDefault="00D70C11" w:rsidP="00BA38CB">
      <w:pPr>
        <w:spacing w:after="0" w:line="240" w:lineRule="auto"/>
        <w:ind w:left="379"/>
        <w:rPr>
          <w:rFonts w:ascii="Calibri" w:eastAsia="Times New Roman" w:hAnsi="Calibri" w:cs="Calibri"/>
        </w:rPr>
      </w:pPr>
      <w:r>
        <w:rPr>
          <w:rFonts w:ascii="Calibri" w:eastAsia="Times New Roman" w:hAnsi="Calibri" w:cs="Calibri"/>
        </w:rPr>
        <w:t>A histogram is a chart that tells you</w:t>
      </w:r>
      <w:r w:rsidR="00BA38CB" w:rsidRPr="00A07A47">
        <w:rPr>
          <w:rFonts w:ascii="Calibri" w:eastAsia="Times New Roman" w:hAnsi="Calibri" w:cs="Calibri"/>
        </w:rPr>
        <w:t xml:space="preserve"> the number of occurrences of a value </w:t>
      </w:r>
      <w:r>
        <w:rPr>
          <w:rFonts w:ascii="Calibri" w:eastAsia="Times New Roman" w:hAnsi="Calibri" w:cs="Calibri"/>
        </w:rPr>
        <w:t xml:space="preserve">or range </w:t>
      </w:r>
      <w:r w:rsidR="00BA38CB" w:rsidRPr="00A07A47">
        <w:rPr>
          <w:rFonts w:ascii="Calibri" w:eastAsia="Times New Roman" w:hAnsi="Calibri" w:cs="Calibri"/>
        </w:rPr>
        <w:t>in a data set.</w:t>
      </w:r>
      <w:r w:rsidR="00145140">
        <w:rPr>
          <w:rFonts w:ascii="Calibri" w:eastAsia="Times New Roman" w:hAnsi="Calibri" w:cs="Calibri"/>
        </w:rPr>
        <w:t xml:space="preserve"> You may recall from school that sometimes letter-grades were distributed in odd boundaries.  Chances </w:t>
      </w:r>
      <w:r w:rsidR="00145140">
        <w:rPr>
          <w:rFonts w:ascii="Calibri" w:eastAsia="Times New Roman" w:hAnsi="Calibri" w:cs="Calibri"/>
        </w:rPr>
        <w:lastRenderedPageBreak/>
        <w:t xml:space="preserve">are good that your teacher used a histogram to determine those </w:t>
      </w:r>
      <w:r w:rsidR="00BA38CB" w:rsidRPr="00A07A47">
        <w:rPr>
          <w:rFonts w:ascii="Calibri" w:eastAsia="Times New Roman" w:hAnsi="Calibri" w:cs="Calibri"/>
        </w:rPr>
        <w:t xml:space="preserve">letter-grade boundaries and the number of scores </w:t>
      </w:r>
      <w:r w:rsidR="00145140">
        <w:rPr>
          <w:rFonts w:ascii="Calibri" w:eastAsia="Times New Roman" w:hAnsi="Calibri" w:cs="Calibri"/>
        </w:rPr>
        <w:t>that fell in the range</w:t>
      </w:r>
      <w:r w:rsidR="00BA38CB" w:rsidRPr="00A07A47">
        <w:rPr>
          <w:rFonts w:ascii="Calibri" w:eastAsia="Times New Roman" w:hAnsi="Calibri" w:cs="Calibri"/>
        </w:rPr>
        <w:t xml:space="preserve">. </w:t>
      </w:r>
    </w:p>
    <w:p w14:paraId="082174BB" w14:textId="77777777" w:rsidR="00B9794D" w:rsidRDefault="00B9794D" w:rsidP="00BA38CB">
      <w:pPr>
        <w:spacing w:after="0" w:line="240" w:lineRule="auto"/>
        <w:ind w:left="379"/>
        <w:rPr>
          <w:rFonts w:ascii="Calibri" w:eastAsia="Times New Roman" w:hAnsi="Calibri" w:cs="Calibri"/>
        </w:rPr>
      </w:pPr>
    </w:p>
    <w:p w14:paraId="0687D8C5" w14:textId="77777777" w:rsidR="00BA38CB" w:rsidRDefault="00B9794D" w:rsidP="00BA38CB">
      <w:pPr>
        <w:spacing w:after="0" w:line="240" w:lineRule="auto"/>
        <w:ind w:left="379"/>
        <w:rPr>
          <w:rFonts w:ascii="Calibri" w:eastAsia="Times New Roman" w:hAnsi="Calibri" w:cs="Calibri"/>
        </w:rPr>
      </w:pPr>
      <w:r>
        <w:rPr>
          <w:rFonts w:ascii="Calibri" w:eastAsia="Times New Roman" w:hAnsi="Calibri" w:cs="Calibri"/>
        </w:rPr>
        <w:t xml:space="preserve">In this case, we are going to look at how the median income data is distributed.  </w:t>
      </w:r>
      <w:r w:rsidR="00BA38CB" w:rsidRPr="00A07A47">
        <w:rPr>
          <w:rFonts w:ascii="Calibri" w:eastAsia="Times New Roman" w:hAnsi="Calibri" w:cs="Calibri"/>
        </w:rPr>
        <w:t> </w:t>
      </w:r>
      <w:r>
        <w:rPr>
          <w:rFonts w:ascii="Calibri" w:eastAsia="Times New Roman" w:hAnsi="Calibri" w:cs="Calibri"/>
        </w:rPr>
        <w:t>We will create a column of “bins” where we want the data to fit.  For example, we want a bin representing median income of $9,000 and under, another between $9,001 and $12,000, another between $12,001 and $15,000, etc.</w:t>
      </w:r>
    </w:p>
    <w:p w14:paraId="24939ED6" w14:textId="77777777" w:rsidR="00145140" w:rsidRPr="00A07A47" w:rsidRDefault="00145140" w:rsidP="00BA38CB">
      <w:pPr>
        <w:spacing w:after="0" w:line="240" w:lineRule="auto"/>
        <w:ind w:left="379"/>
        <w:rPr>
          <w:rFonts w:ascii="Calibri" w:eastAsia="Times New Roman" w:hAnsi="Calibri" w:cs="Calibri"/>
        </w:rPr>
      </w:pPr>
    </w:p>
    <w:p w14:paraId="4E414418" w14:textId="77777777" w:rsidR="00BA38CB" w:rsidRPr="008D7CC4" w:rsidRDefault="00BA38CB" w:rsidP="008D7CC4">
      <w:pPr>
        <w:ind w:left="1440"/>
        <w:rPr>
          <w:i/>
        </w:rPr>
      </w:pPr>
      <w:r w:rsidRPr="008D7CC4">
        <w:rPr>
          <w:i/>
        </w:rPr>
        <w:t xml:space="preserve">Somewhere in the spreadsheet, enter in separate rows on a column </w:t>
      </w:r>
      <w:r w:rsidR="00B9794D" w:rsidRPr="008D7CC4">
        <w:rPr>
          <w:i/>
        </w:rPr>
        <w:t>the bin numbers 9, 12, 15, 18, 21, 24</w:t>
      </w:r>
      <w:r w:rsidRPr="008D7CC4">
        <w:rPr>
          <w:i/>
        </w:rPr>
        <w:t>.</w:t>
      </w:r>
      <w:r w:rsidR="00145140" w:rsidRPr="008D7CC4">
        <w:rPr>
          <w:i/>
        </w:rPr>
        <w:t xml:space="preserve">  I picked these ranges arbitrarily. </w:t>
      </w:r>
    </w:p>
    <w:p w14:paraId="38DE2A15"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3E01278B" w14:textId="77777777" w:rsidR="00BA38CB" w:rsidRPr="00A07A47" w:rsidRDefault="00B9794D" w:rsidP="00BA38CB">
      <w:pPr>
        <w:spacing w:after="0" w:line="240" w:lineRule="auto"/>
        <w:ind w:left="919"/>
        <w:rPr>
          <w:rFonts w:ascii="Calibri" w:eastAsia="Times New Roman" w:hAnsi="Calibri" w:cs="Calibri"/>
        </w:rPr>
      </w:pPr>
      <w:r>
        <w:rPr>
          <w:noProof/>
        </w:rPr>
        <w:drawing>
          <wp:inline distT="0" distB="0" distL="0" distR="0" wp14:anchorId="069CE3E3" wp14:editId="4BDF232D">
            <wp:extent cx="2450864" cy="2359120"/>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55631" cy="2363708"/>
                    </a:xfrm>
                    <a:prstGeom prst="rect">
                      <a:avLst/>
                    </a:prstGeom>
                  </pic:spPr>
                </pic:pic>
              </a:graphicData>
            </a:graphic>
          </wp:inline>
        </w:drawing>
      </w:r>
    </w:p>
    <w:p w14:paraId="4D56D703"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17836DE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281CDCCA"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764EF3FE" w14:textId="77777777" w:rsidR="00BA38CB" w:rsidRPr="008D7CC4" w:rsidRDefault="00BA38CB" w:rsidP="008D7CC4">
      <w:pPr>
        <w:ind w:left="1440"/>
        <w:rPr>
          <w:i/>
        </w:rPr>
      </w:pPr>
      <w:r w:rsidRPr="008D7CC4">
        <w:rPr>
          <w:i/>
        </w:rPr>
        <w:t>Now, go to the data tab, and click on Data Analysis Tools.</w:t>
      </w:r>
    </w:p>
    <w:p w14:paraId="4DF34378" w14:textId="77777777" w:rsidR="00BA38CB" w:rsidRPr="008D7CC4" w:rsidRDefault="00BA38CB" w:rsidP="008D7CC4">
      <w:pPr>
        <w:ind w:left="1440"/>
        <w:rPr>
          <w:i/>
        </w:rPr>
      </w:pPr>
      <w:r w:rsidRPr="008D7CC4">
        <w:rPr>
          <w:i/>
        </w:rPr>
        <w:t>Click Histogram and the following dialog box will appear:</w:t>
      </w:r>
    </w:p>
    <w:p w14:paraId="08703787"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540EDCDB" w14:textId="77777777" w:rsidR="00BA38CB" w:rsidRPr="00A07A47" w:rsidRDefault="00B9794D" w:rsidP="00BA38CB">
      <w:pPr>
        <w:spacing w:after="0" w:line="240" w:lineRule="auto"/>
        <w:ind w:left="919"/>
        <w:rPr>
          <w:rFonts w:ascii="Calibri" w:eastAsia="Times New Roman" w:hAnsi="Calibri" w:cs="Calibri"/>
        </w:rPr>
      </w:pPr>
      <w:r>
        <w:rPr>
          <w:noProof/>
        </w:rPr>
        <w:lastRenderedPageBreak/>
        <w:drawing>
          <wp:inline distT="0" distB="0" distL="0" distR="0" wp14:anchorId="4A555987" wp14:editId="47586443">
            <wp:extent cx="5199163" cy="3164491"/>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5591" cy="3168403"/>
                    </a:xfrm>
                    <a:prstGeom prst="rect">
                      <a:avLst/>
                    </a:prstGeom>
                  </pic:spPr>
                </pic:pic>
              </a:graphicData>
            </a:graphic>
          </wp:inline>
        </w:drawing>
      </w:r>
    </w:p>
    <w:p w14:paraId="593B9AD8" w14:textId="77777777" w:rsidR="00BA38CB" w:rsidRPr="00A07A47"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p>
    <w:p w14:paraId="5EB02FC7" w14:textId="77777777" w:rsidR="00BA38CB" w:rsidRPr="008D7CC4" w:rsidRDefault="00BA38CB" w:rsidP="008D7CC4">
      <w:pPr>
        <w:ind w:left="1440"/>
        <w:rPr>
          <w:i/>
        </w:rPr>
      </w:pPr>
      <w:r w:rsidRPr="008D7CC4">
        <w:rPr>
          <w:i/>
        </w:rPr>
        <w:t xml:space="preserve">Select </w:t>
      </w:r>
      <w:r w:rsidR="00B9794D" w:rsidRPr="008D7CC4">
        <w:rPr>
          <w:i/>
        </w:rPr>
        <w:t>the income data for the input range (no need to include the label, unless you want it)</w:t>
      </w:r>
    </w:p>
    <w:p w14:paraId="2825C0EF" w14:textId="77777777" w:rsidR="00B9794D" w:rsidRPr="008D7CC4" w:rsidRDefault="00BA38CB" w:rsidP="008D7CC4">
      <w:pPr>
        <w:ind w:left="1440"/>
        <w:rPr>
          <w:i/>
        </w:rPr>
      </w:pPr>
      <w:r w:rsidRPr="008D7CC4">
        <w:rPr>
          <w:i/>
        </w:rPr>
        <w:t xml:space="preserve">Select your Bins for the Bin </w:t>
      </w:r>
    </w:p>
    <w:p w14:paraId="4B6749EB" w14:textId="77777777" w:rsidR="00BA38CB" w:rsidRPr="008D7CC4" w:rsidRDefault="00B9794D" w:rsidP="008D7CC4">
      <w:pPr>
        <w:ind w:left="1440"/>
        <w:rPr>
          <w:i/>
        </w:rPr>
      </w:pPr>
      <w:r w:rsidRPr="008D7CC4">
        <w:rPr>
          <w:i/>
        </w:rPr>
        <w:t>Select some empty space on your spreadsheet for the output range</w:t>
      </w:r>
    </w:p>
    <w:p w14:paraId="548BA5F2" w14:textId="77777777" w:rsidR="00B9794D" w:rsidRPr="008D7CC4" w:rsidRDefault="00B9794D" w:rsidP="008D7CC4">
      <w:pPr>
        <w:ind w:left="1440"/>
        <w:rPr>
          <w:i/>
        </w:rPr>
      </w:pPr>
      <w:r w:rsidRPr="008D7CC4">
        <w:rPr>
          <w:i/>
        </w:rPr>
        <w:t>Click the Chart Output box</w:t>
      </w:r>
    </w:p>
    <w:p w14:paraId="0C6A0C22" w14:textId="77777777" w:rsidR="00B9794D" w:rsidRPr="008D7CC4" w:rsidRDefault="00B9794D" w:rsidP="008D7CC4">
      <w:pPr>
        <w:ind w:left="1440"/>
        <w:rPr>
          <w:i/>
        </w:rPr>
      </w:pPr>
      <w:r w:rsidRPr="008D7CC4">
        <w:rPr>
          <w:i/>
        </w:rPr>
        <w:t>Click OK</w:t>
      </w:r>
    </w:p>
    <w:p w14:paraId="5B60384F"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55D253D"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And that is it.  You now have a histogram</w:t>
      </w:r>
      <w:r w:rsidR="00B9794D" w:rsidRPr="00B9794D">
        <w:rPr>
          <w:noProof/>
        </w:rPr>
        <w:t xml:space="preserve"> </w:t>
      </w:r>
      <w:r w:rsidR="00B9794D">
        <w:rPr>
          <w:noProof/>
        </w:rPr>
        <w:drawing>
          <wp:inline distT="0" distB="0" distL="0" distR="0" wp14:anchorId="250B3E7A" wp14:editId="3B688385">
            <wp:extent cx="5943600" cy="2035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35810"/>
                    </a:xfrm>
                    <a:prstGeom prst="rect">
                      <a:avLst/>
                    </a:prstGeom>
                  </pic:spPr>
                </pic:pic>
              </a:graphicData>
            </a:graphic>
          </wp:inline>
        </w:drawing>
      </w:r>
    </w:p>
    <w:p w14:paraId="316A5646"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577C8F59" w14:textId="77777777" w:rsidR="00BA38CB" w:rsidRPr="00A07A47" w:rsidRDefault="00BA38CB" w:rsidP="00BA38CB">
      <w:pPr>
        <w:spacing w:after="0" w:line="240" w:lineRule="auto"/>
        <w:ind w:left="379"/>
        <w:outlineLvl w:val="2"/>
        <w:rPr>
          <w:rFonts w:ascii="Calibri" w:eastAsia="Times New Roman" w:hAnsi="Calibri" w:cs="Calibri"/>
          <w:b/>
          <w:bCs/>
          <w:color w:val="5B9BD5"/>
          <w:sz w:val="24"/>
          <w:szCs w:val="24"/>
        </w:rPr>
      </w:pPr>
      <w:r w:rsidRPr="00A07A47">
        <w:rPr>
          <w:rFonts w:ascii="Calibri" w:eastAsia="Times New Roman" w:hAnsi="Calibri" w:cs="Calibri"/>
          <w:b/>
          <w:bCs/>
          <w:color w:val="5B9BD5"/>
          <w:sz w:val="24"/>
          <w:szCs w:val="24"/>
        </w:rPr>
        <w:t>Sampling</w:t>
      </w:r>
    </w:p>
    <w:p w14:paraId="609433F4" w14:textId="77777777" w:rsidR="00BA38CB" w:rsidRPr="00A07A47" w:rsidRDefault="00BA38CB" w:rsidP="00E70BA8">
      <w:pPr>
        <w:spacing w:after="0" w:line="240" w:lineRule="auto"/>
        <w:ind w:left="379"/>
        <w:rPr>
          <w:rFonts w:ascii="Calibri" w:eastAsia="Times New Roman" w:hAnsi="Calibri" w:cs="Calibri"/>
        </w:rPr>
      </w:pPr>
      <w:r w:rsidRPr="00A07A47">
        <w:rPr>
          <w:rFonts w:ascii="Calibri" w:eastAsia="Times New Roman" w:hAnsi="Calibri" w:cs="Calibri"/>
        </w:rPr>
        <w:t xml:space="preserve">The Data Analysis tools make it super simple to get samples from a population.  </w:t>
      </w:r>
      <w:r w:rsidR="00E70BA8">
        <w:rPr>
          <w:rFonts w:ascii="Calibri" w:eastAsia="Times New Roman" w:hAnsi="Calibri" w:cs="Calibri"/>
        </w:rPr>
        <w:t>Although this is a very small amount of data (51 data points), you can imagine if you were doing research on a data set with hundreds, thousands, tens of thousands, etc. of data points.</w:t>
      </w:r>
      <w:r w:rsidR="00145140">
        <w:rPr>
          <w:rFonts w:ascii="Calibri" w:eastAsia="Times New Roman" w:hAnsi="Calibri" w:cs="Calibri"/>
        </w:rPr>
        <w:t xml:space="preserve">  Getting a random sample </w:t>
      </w:r>
      <w:r w:rsidR="00145140">
        <w:rPr>
          <w:rFonts w:ascii="Calibri" w:eastAsia="Times New Roman" w:hAnsi="Calibri" w:cs="Calibri"/>
        </w:rPr>
        <w:lastRenderedPageBreak/>
        <w:t xml:space="preserve">from such a large dataset is not that easy.  </w:t>
      </w:r>
      <w:r w:rsidR="00E70BA8">
        <w:rPr>
          <w:rFonts w:ascii="Calibri" w:eastAsia="Times New Roman" w:hAnsi="Calibri" w:cs="Calibri"/>
        </w:rPr>
        <w:t xml:space="preserve"> So even though this is a tr</w:t>
      </w:r>
      <w:r w:rsidR="00145140">
        <w:rPr>
          <w:rFonts w:ascii="Calibri" w:eastAsia="Times New Roman" w:hAnsi="Calibri" w:cs="Calibri"/>
        </w:rPr>
        <w:t xml:space="preserve">ivial example, it is good to </w:t>
      </w:r>
      <w:r w:rsidR="00E70BA8">
        <w:rPr>
          <w:rFonts w:ascii="Calibri" w:eastAsia="Times New Roman" w:hAnsi="Calibri" w:cs="Calibri"/>
        </w:rPr>
        <w:t xml:space="preserve">know how </w:t>
      </w:r>
      <w:r w:rsidR="00145140">
        <w:rPr>
          <w:rFonts w:ascii="Calibri" w:eastAsia="Times New Roman" w:hAnsi="Calibri" w:cs="Calibri"/>
        </w:rPr>
        <w:t>it is done</w:t>
      </w:r>
      <w:r w:rsidR="00E70BA8">
        <w:rPr>
          <w:rFonts w:ascii="Calibri" w:eastAsia="Times New Roman" w:hAnsi="Calibri" w:cs="Calibri"/>
        </w:rPr>
        <w:t>.</w:t>
      </w:r>
    </w:p>
    <w:p w14:paraId="309A03B0" w14:textId="77777777" w:rsidR="00BA38CB" w:rsidRPr="00A07A47" w:rsidRDefault="00BA38CB" w:rsidP="00BA38CB">
      <w:pPr>
        <w:spacing w:after="0" w:line="240" w:lineRule="auto"/>
        <w:ind w:left="379"/>
        <w:rPr>
          <w:rFonts w:ascii="Calibri" w:eastAsia="Times New Roman" w:hAnsi="Calibri" w:cs="Calibri"/>
        </w:rPr>
      </w:pPr>
      <w:r w:rsidRPr="00A07A47">
        <w:rPr>
          <w:rFonts w:ascii="Calibri" w:eastAsia="Times New Roman" w:hAnsi="Calibri" w:cs="Calibri"/>
        </w:rPr>
        <w:t> </w:t>
      </w:r>
    </w:p>
    <w:p w14:paraId="1F8C4DEE" w14:textId="77777777" w:rsidR="00BA38CB" w:rsidRPr="008D7CC4" w:rsidRDefault="00BA38CB" w:rsidP="008D7CC4">
      <w:pPr>
        <w:ind w:left="1440"/>
        <w:rPr>
          <w:i/>
        </w:rPr>
      </w:pPr>
      <w:r w:rsidRPr="008D7CC4">
        <w:rPr>
          <w:i/>
        </w:rPr>
        <w:t>Choose Data Analysis Tools from the Data tab</w:t>
      </w:r>
    </w:p>
    <w:p w14:paraId="649678E1" w14:textId="77777777" w:rsidR="00BA38CB" w:rsidRPr="008D7CC4" w:rsidRDefault="00BA38CB" w:rsidP="008D7CC4">
      <w:pPr>
        <w:ind w:left="1440"/>
        <w:rPr>
          <w:i/>
        </w:rPr>
      </w:pPr>
      <w:r w:rsidRPr="008D7CC4">
        <w:rPr>
          <w:i/>
        </w:rPr>
        <w:t>Choose Sampling.</w:t>
      </w:r>
    </w:p>
    <w:p w14:paraId="7BA82C45" w14:textId="77777777" w:rsidR="00BA38CB" w:rsidRPr="008D7CC4" w:rsidRDefault="00BA38CB" w:rsidP="008D7CC4">
      <w:pPr>
        <w:ind w:left="1440"/>
        <w:rPr>
          <w:i/>
        </w:rPr>
      </w:pPr>
      <w:r w:rsidRPr="008D7CC4">
        <w:rPr>
          <w:i/>
        </w:rPr>
        <w:t xml:space="preserve">Give it the input </w:t>
      </w:r>
      <w:r w:rsidR="00E70BA8" w:rsidRPr="008D7CC4">
        <w:rPr>
          <w:i/>
        </w:rPr>
        <w:t>range of state data</w:t>
      </w:r>
    </w:p>
    <w:p w14:paraId="7DB75FC7" w14:textId="77777777" w:rsidR="00BA38CB" w:rsidRPr="008D7CC4" w:rsidRDefault="00BA38CB" w:rsidP="008D7CC4">
      <w:pPr>
        <w:ind w:left="1440"/>
        <w:rPr>
          <w:i/>
        </w:rPr>
      </w:pPr>
      <w:r w:rsidRPr="008D7CC4">
        <w:rPr>
          <w:i/>
        </w:rPr>
        <w:t>Tell it how big your sample size should be in Number of Samples</w:t>
      </w:r>
      <w:r w:rsidR="00E70BA8" w:rsidRPr="008D7CC4">
        <w:rPr>
          <w:i/>
        </w:rPr>
        <w:t>.  Try 5</w:t>
      </w:r>
    </w:p>
    <w:p w14:paraId="7EE25A4A" w14:textId="77777777" w:rsidR="00BA38CB" w:rsidRPr="008D7CC4" w:rsidRDefault="00BA38CB" w:rsidP="008D7CC4">
      <w:pPr>
        <w:ind w:left="1440"/>
        <w:rPr>
          <w:i/>
        </w:rPr>
      </w:pPr>
      <w:r w:rsidRPr="008D7CC4">
        <w:rPr>
          <w:i/>
        </w:rPr>
        <w:t>Tell it where you want it to show the output</w:t>
      </w:r>
    </w:p>
    <w:p w14:paraId="4CAEB29B" w14:textId="77777777" w:rsidR="00E70BA8" w:rsidRPr="00A07A47" w:rsidRDefault="00E70BA8" w:rsidP="00BA38CB">
      <w:pPr>
        <w:spacing w:after="0" w:line="240" w:lineRule="auto"/>
        <w:ind w:left="919"/>
        <w:rPr>
          <w:rFonts w:ascii="Calibri" w:eastAsia="Times New Roman" w:hAnsi="Calibri" w:cs="Calibri"/>
        </w:rPr>
      </w:pPr>
    </w:p>
    <w:p w14:paraId="6506C989" w14:textId="77777777" w:rsidR="00BA38CB" w:rsidRDefault="00BA38CB" w:rsidP="00BA38CB">
      <w:pPr>
        <w:spacing w:after="0" w:line="240" w:lineRule="auto"/>
        <w:ind w:left="919"/>
        <w:rPr>
          <w:rFonts w:ascii="Calibri" w:eastAsia="Times New Roman" w:hAnsi="Calibri" w:cs="Calibri"/>
        </w:rPr>
      </w:pPr>
      <w:r w:rsidRPr="00A07A47">
        <w:rPr>
          <w:rFonts w:ascii="Calibri" w:eastAsia="Times New Roman" w:hAnsi="Calibri" w:cs="Calibri"/>
        </w:rPr>
        <w:t>  </w:t>
      </w:r>
      <w:r w:rsidR="00E70BA8">
        <w:rPr>
          <w:noProof/>
        </w:rPr>
        <w:drawing>
          <wp:inline distT="0" distB="0" distL="0" distR="0" wp14:anchorId="338A5DCF" wp14:editId="5E3D9588">
            <wp:extent cx="2936958" cy="27840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2932" cy="2789709"/>
                    </a:xfrm>
                    <a:prstGeom prst="rect">
                      <a:avLst/>
                    </a:prstGeom>
                  </pic:spPr>
                </pic:pic>
              </a:graphicData>
            </a:graphic>
          </wp:inline>
        </w:drawing>
      </w:r>
    </w:p>
    <w:p w14:paraId="506E75D1" w14:textId="77777777" w:rsidR="00E70BA8" w:rsidRDefault="00E70BA8" w:rsidP="00BA38CB">
      <w:pPr>
        <w:spacing w:after="0" w:line="240" w:lineRule="auto"/>
        <w:ind w:left="919"/>
        <w:rPr>
          <w:rFonts w:ascii="Calibri" w:eastAsia="Times New Roman" w:hAnsi="Calibri" w:cs="Calibri"/>
        </w:rPr>
      </w:pPr>
      <w:r>
        <w:rPr>
          <w:rFonts w:ascii="Calibri" w:eastAsia="Times New Roman" w:hAnsi="Calibri" w:cs="Calibri"/>
        </w:rPr>
        <w:t>Now you have your sample, with no complex formula</w:t>
      </w:r>
      <w:r w:rsidR="00145140">
        <w:rPr>
          <w:rFonts w:ascii="Calibri" w:eastAsia="Times New Roman" w:hAnsi="Calibri" w:cs="Calibri"/>
        </w:rPr>
        <w:t xml:space="preserve">, no macros, and no </w:t>
      </w:r>
      <w:r>
        <w:rPr>
          <w:rFonts w:ascii="Calibri" w:eastAsia="Times New Roman" w:hAnsi="Calibri" w:cs="Calibri"/>
        </w:rPr>
        <w:t xml:space="preserve">repetitive operations required. </w:t>
      </w:r>
    </w:p>
    <w:p w14:paraId="38AAC617" w14:textId="77777777" w:rsidR="00442EA6" w:rsidRDefault="00442EA6" w:rsidP="00BA38CB">
      <w:pPr>
        <w:spacing w:after="0" w:line="240" w:lineRule="auto"/>
        <w:ind w:left="919"/>
        <w:rPr>
          <w:rFonts w:ascii="Calibri" w:eastAsia="Times New Roman" w:hAnsi="Calibri" w:cs="Calibri"/>
        </w:rPr>
      </w:pPr>
    </w:p>
    <w:p w14:paraId="0A7E412B" w14:textId="77777777" w:rsidR="00442EA6" w:rsidRPr="00A07A47" w:rsidRDefault="002669E4" w:rsidP="00442EA6">
      <w:pPr>
        <w:spacing w:before="240" w:after="0" w:line="240" w:lineRule="auto"/>
        <w:ind w:left="379"/>
        <w:rPr>
          <w:rFonts w:ascii="Calibri Light" w:eastAsia="Times New Roman" w:hAnsi="Calibri Light" w:cs="Calibri Light"/>
          <w:color w:val="2E74B5"/>
          <w:sz w:val="32"/>
          <w:szCs w:val="32"/>
        </w:rPr>
      </w:pPr>
      <w:r>
        <w:rPr>
          <w:rFonts w:ascii="Calibri Light" w:eastAsia="Times New Roman" w:hAnsi="Calibri Light" w:cs="Calibri Light"/>
          <w:color w:val="2E74B5"/>
          <w:sz w:val="32"/>
          <w:szCs w:val="32"/>
        </w:rPr>
        <w:t>Where to go from here</w:t>
      </w:r>
    </w:p>
    <w:p w14:paraId="2896B5CF" w14:textId="77777777" w:rsidR="004D55F3" w:rsidRDefault="00442EA6" w:rsidP="004D55F3">
      <w:pPr>
        <w:spacing w:after="0" w:line="240" w:lineRule="auto"/>
        <w:ind w:left="919"/>
        <w:rPr>
          <w:rFonts w:ascii="Calibri" w:eastAsia="Times New Roman" w:hAnsi="Calibri" w:cs="Calibri"/>
        </w:rPr>
      </w:pPr>
      <w:r>
        <w:rPr>
          <w:rFonts w:ascii="Calibri" w:eastAsia="Times New Roman" w:hAnsi="Calibri" w:cs="Calibri"/>
        </w:rPr>
        <w:t xml:space="preserve">This course has barely scratched the surface both in terms of the useful data provided by US Census and the tools in Excel that you can use to work with that data.  </w:t>
      </w:r>
      <w:r w:rsidR="004D55F3">
        <w:rPr>
          <w:rFonts w:ascii="Calibri" w:eastAsia="Times New Roman" w:hAnsi="Calibri" w:cs="Calibri"/>
        </w:rPr>
        <w:t xml:space="preserve"> We explored just a few data sets and a few ways to use it.  However, the use cases are almost limitless.  </w:t>
      </w:r>
      <w:r w:rsidR="004D55F3" w:rsidRPr="004D55F3">
        <w:rPr>
          <w:rFonts w:ascii="Calibri" w:eastAsia="Times New Roman" w:hAnsi="Calibri" w:cs="Calibri"/>
        </w:rPr>
        <w:t>Here are just a few examples of how data from the Census Bureau are used:</w:t>
      </w:r>
    </w:p>
    <w:p w14:paraId="38C99FF7" w14:textId="77777777" w:rsidR="004D55F3" w:rsidRPr="004D55F3" w:rsidRDefault="004D55F3" w:rsidP="004D55F3">
      <w:pPr>
        <w:spacing w:after="0" w:line="240" w:lineRule="auto"/>
        <w:ind w:left="919"/>
        <w:rPr>
          <w:rFonts w:ascii="Calibri" w:eastAsia="Times New Roman" w:hAnsi="Calibri" w:cs="Calibri"/>
        </w:rPr>
      </w:pPr>
    </w:p>
    <w:p w14:paraId="2A0A9170"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Decision making at all levels of government.</w:t>
      </w:r>
    </w:p>
    <w:p w14:paraId="727A2CD5"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Forecasting future transportation needs for all segments of the population.</w:t>
      </w:r>
    </w:p>
    <w:p w14:paraId="5416DB97"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for hospitals, nursing homes, clinics and the locations of other health services as well as for distributing medical research.</w:t>
      </w:r>
    </w:p>
    <w:p w14:paraId="0BF32592"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Designing public safety strategies and creating maps to speed emergency services to households in need of assistance.</w:t>
      </w:r>
    </w:p>
    <w:p w14:paraId="09F5133B"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Planning health and educational services for people with disabilities.</w:t>
      </w:r>
    </w:p>
    <w:p w14:paraId="19EF72F6"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t>Attracting new businesses to state and local areas.</w:t>
      </w:r>
    </w:p>
    <w:p w14:paraId="121A0782" w14:textId="77777777" w:rsidR="004D55F3" w:rsidRPr="004D55F3" w:rsidRDefault="004D55F3" w:rsidP="004D55F3">
      <w:pPr>
        <w:pStyle w:val="ListParagraph"/>
        <w:numPr>
          <w:ilvl w:val="0"/>
          <w:numId w:val="3"/>
        </w:numPr>
        <w:spacing w:after="0" w:line="240" w:lineRule="auto"/>
        <w:rPr>
          <w:rFonts w:ascii="Calibri" w:eastAsia="Times New Roman" w:hAnsi="Calibri" w:cs="Calibri"/>
        </w:rPr>
      </w:pPr>
      <w:r w:rsidRPr="004D55F3">
        <w:rPr>
          <w:rFonts w:ascii="Calibri" w:eastAsia="Times New Roman" w:hAnsi="Calibri" w:cs="Calibri"/>
        </w:rPr>
        <w:lastRenderedPageBreak/>
        <w:t>Planning for school construction and other projects.</w:t>
      </w:r>
    </w:p>
    <w:p w14:paraId="0B9ECC4A" w14:textId="77777777" w:rsidR="004D55F3" w:rsidRDefault="004D55F3" w:rsidP="00BA38CB">
      <w:pPr>
        <w:spacing w:after="0" w:line="240" w:lineRule="auto"/>
        <w:ind w:left="919"/>
        <w:rPr>
          <w:rFonts w:ascii="Calibri" w:eastAsia="Times New Roman" w:hAnsi="Calibri" w:cs="Calibri"/>
        </w:rPr>
      </w:pPr>
    </w:p>
    <w:p w14:paraId="660FDFFD" w14:textId="77777777" w:rsidR="00442EA6" w:rsidRDefault="004D55F3" w:rsidP="00BA38CB">
      <w:pPr>
        <w:spacing w:after="0" w:line="240" w:lineRule="auto"/>
        <w:ind w:left="919"/>
        <w:rPr>
          <w:rFonts w:ascii="Calibri" w:eastAsia="Times New Roman" w:hAnsi="Calibri" w:cs="Calibri"/>
        </w:rPr>
      </w:pPr>
      <w:r>
        <w:rPr>
          <w:rFonts w:ascii="Calibri" w:eastAsia="Times New Roman" w:hAnsi="Calibri" w:cs="Calibri"/>
        </w:rPr>
        <w:t xml:space="preserve">Further, </w:t>
      </w:r>
      <w:r w:rsidR="00442EA6">
        <w:rPr>
          <w:rFonts w:ascii="Calibri" w:eastAsia="Times New Roman" w:hAnsi="Calibri" w:cs="Calibri"/>
        </w:rPr>
        <w:t>Census provides a myriad of tools for finding</w:t>
      </w:r>
      <w:r w:rsidR="002669E4">
        <w:rPr>
          <w:rFonts w:ascii="Calibri" w:eastAsia="Times New Roman" w:hAnsi="Calibri" w:cs="Calibri"/>
        </w:rPr>
        <w:t xml:space="preserve"> the data that you need, accessing it with a variety of applications and devices, and incorporating it into research and other data-heavy activities.  Go to </w:t>
      </w:r>
      <w:hyperlink r:id="rId69" w:history="1">
        <w:r w:rsidR="002669E4" w:rsidRPr="001633E9">
          <w:rPr>
            <w:rStyle w:val="Hyperlink"/>
            <w:rFonts w:ascii="Calibri" w:eastAsia="Times New Roman" w:hAnsi="Calibri" w:cs="Calibri"/>
          </w:rPr>
          <w:t>http://census.gov</w:t>
        </w:r>
      </w:hyperlink>
      <w:r w:rsidR="002669E4">
        <w:rPr>
          <w:rFonts w:ascii="Calibri" w:eastAsia="Times New Roman" w:hAnsi="Calibri" w:cs="Calibri"/>
        </w:rPr>
        <w:t xml:space="preserve"> to discover more. </w:t>
      </w:r>
    </w:p>
    <w:p w14:paraId="0A10D417" w14:textId="77777777" w:rsidR="002669E4" w:rsidRDefault="002669E4" w:rsidP="00BA38CB">
      <w:pPr>
        <w:spacing w:after="0" w:line="240" w:lineRule="auto"/>
        <w:ind w:left="919"/>
        <w:rPr>
          <w:rFonts w:ascii="Calibri" w:eastAsia="Times New Roman" w:hAnsi="Calibri" w:cs="Calibri"/>
        </w:rPr>
      </w:pPr>
    </w:p>
    <w:p w14:paraId="42A52E67" w14:textId="77777777" w:rsidR="002669E4" w:rsidRDefault="002669E4" w:rsidP="00BA38CB">
      <w:pPr>
        <w:spacing w:after="0" w:line="240" w:lineRule="auto"/>
        <w:ind w:left="919"/>
        <w:rPr>
          <w:rFonts w:ascii="Calibri" w:eastAsia="Times New Roman" w:hAnsi="Calibri" w:cs="Calibri"/>
        </w:rPr>
      </w:pPr>
      <w:r>
        <w:rPr>
          <w:rFonts w:ascii="Calibri" w:eastAsia="Times New Roman" w:hAnsi="Calibri" w:cs="Calibri"/>
        </w:rPr>
        <w:t xml:space="preserve">Excel provides numerous </w:t>
      </w:r>
      <w:r w:rsidR="004D55F3">
        <w:rPr>
          <w:rFonts w:ascii="Calibri" w:eastAsia="Times New Roman" w:hAnsi="Calibri" w:cs="Calibri"/>
        </w:rPr>
        <w:t xml:space="preserve">easy to use </w:t>
      </w:r>
      <w:r>
        <w:rPr>
          <w:rFonts w:ascii="Calibri" w:eastAsia="Times New Roman" w:hAnsi="Calibri" w:cs="Calibri"/>
        </w:rPr>
        <w:t xml:space="preserve">tools for taking that data and combining it with other data, manipulating the data through formulae and functions, visualizing the data, pivoting it to understand the data in new ways, and sharing the data with a large number of other data sources and stores.  </w:t>
      </w:r>
      <w:r w:rsidR="004D55F3">
        <w:rPr>
          <w:rFonts w:ascii="Calibri" w:eastAsia="Times New Roman" w:hAnsi="Calibri" w:cs="Calibri"/>
        </w:rPr>
        <w:t xml:space="preserve">It provides ways to help users not only gain insights from the data, but also to collaborate on it.  </w:t>
      </w:r>
      <w:r>
        <w:rPr>
          <w:rFonts w:ascii="Calibri" w:eastAsia="Times New Roman" w:hAnsi="Calibri" w:cs="Calibri"/>
        </w:rPr>
        <w:t>I hope that this course has inspired you to explore further on your own.</w:t>
      </w:r>
    </w:p>
    <w:p w14:paraId="55F1FA29" w14:textId="77777777" w:rsidR="002669E4" w:rsidRPr="00A07A47" w:rsidRDefault="002669E4" w:rsidP="002669E4">
      <w:pPr>
        <w:spacing w:after="0" w:line="240" w:lineRule="auto"/>
        <w:rPr>
          <w:rFonts w:ascii="Calibri" w:eastAsia="Times New Roman" w:hAnsi="Calibri" w:cs="Calibri"/>
        </w:rPr>
      </w:pPr>
      <w:r>
        <w:rPr>
          <w:rFonts w:ascii="Calibri" w:eastAsia="Times New Roman" w:hAnsi="Calibri" w:cs="Calibri"/>
        </w:rPr>
        <w:tab/>
      </w:r>
      <w:r>
        <w:rPr>
          <w:rFonts w:ascii="Calibri" w:eastAsia="Times New Roman" w:hAnsi="Calibri" w:cs="Calibri"/>
        </w:rPr>
        <w:tab/>
      </w:r>
    </w:p>
    <w:sectPr w:rsidR="002669E4" w:rsidRPr="00A07A4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lexandra S Barker (CENSUS/CLMSO FED)" w:date="2017-07-25T23:50:00Z" w:initials="ASB(F">
    <w:p w14:paraId="1ED702FB" w14:textId="07440CA9" w:rsidR="00D1447B" w:rsidRDefault="00D1447B">
      <w:pPr>
        <w:pStyle w:val="CommentText"/>
      </w:pPr>
      <w:r>
        <w:rPr>
          <w:rStyle w:val="CommentReference"/>
        </w:rPr>
        <w:annotationRef/>
      </w:r>
      <w:r>
        <w:t>Are you missing a word in this sentence. It feels like it since I am not sure what you are trying to say with “maps to geographically?”</w:t>
      </w:r>
    </w:p>
  </w:comment>
  <w:comment w:id="16" w:author="Alexandra S Barker (CENSUS/CLMSO FED)" w:date="2017-07-25T23:53:00Z" w:initials="ASB(F">
    <w:p w14:paraId="0E0DE1D8" w14:textId="03AB1212" w:rsidR="00D1447B" w:rsidRDefault="00D1447B">
      <w:pPr>
        <w:pStyle w:val="CommentText"/>
      </w:pPr>
      <w:r>
        <w:rPr>
          <w:rStyle w:val="CommentReference"/>
        </w:rPr>
        <w:annotationRef/>
      </w:r>
      <w:r>
        <w:t xml:space="preserve">Can we talk about this tomorrow? </w:t>
      </w:r>
    </w:p>
  </w:comment>
  <w:comment w:id="22" w:author="Alexandra S Barker (CENSUS/CLMSO FED)" w:date="2017-07-25T23:55:00Z" w:initials="ASB(F">
    <w:p w14:paraId="54E0E560" w14:textId="748768EE" w:rsidR="00D1447B" w:rsidRDefault="00D1447B">
      <w:pPr>
        <w:pStyle w:val="CommentText"/>
      </w:pPr>
      <w:r>
        <w:rPr>
          <w:rStyle w:val="CommentReference"/>
        </w:rPr>
        <w:annotationRef/>
      </w:r>
      <w:r>
        <w:t xml:space="preserve">We could add: For this example we will look at national level data. You will not need to select a geography in AFF since the US is the default geographic level. However, if you are interested in conducting the same analysis for a different geographies, you just need to use the Geography search option right below topics to select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D702FB" w15:done="1"/>
  <w15:commentEx w15:paraId="0E0DE1D8" w15:done="0"/>
  <w15:commentEx w15:paraId="54E0E560" w15:done="1"/>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425962"/>
    <w:multiLevelType w:val="hybridMultilevel"/>
    <w:tmpl w:val="A8AC405C"/>
    <w:lvl w:ilvl="0" w:tplc="04090001">
      <w:start w:val="1"/>
      <w:numFmt w:val="bullet"/>
      <w:lvlText w:val=""/>
      <w:lvlJc w:val="left"/>
      <w:pPr>
        <w:ind w:left="1639" w:hanging="360"/>
      </w:pPr>
      <w:rPr>
        <w:rFonts w:ascii="Symbol" w:hAnsi="Symbol" w:hint="default"/>
      </w:rPr>
    </w:lvl>
    <w:lvl w:ilvl="1" w:tplc="04090003" w:tentative="1">
      <w:start w:val="1"/>
      <w:numFmt w:val="bullet"/>
      <w:lvlText w:val="o"/>
      <w:lvlJc w:val="left"/>
      <w:pPr>
        <w:ind w:left="2359" w:hanging="360"/>
      </w:pPr>
      <w:rPr>
        <w:rFonts w:ascii="Courier New" w:hAnsi="Courier New" w:cs="Courier New" w:hint="default"/>
      </w:rPr>
    </w:lvl>
    <w:lvl w:ilvl="2" w:tplc="04090005" w:tentative="1">
      <w:start w:val="1"/>
      <w:numFmt w:val="bullet"/>
      <w:lvlText w:val=""/>
      <w:lvlJc w:val="left"/>
      <w:pPr>
        <w:ind w:left="3079" w:hanging="360"/>
      </w:pPr>
      <w:rPr>
        <w:rFonts w:ascii="Wingdings" w:hAnsi="Wingdings" w:hint="default"/>
      </w:rPr>
    </w:lvl>
    <w:lvl w:ilvl="3" w:tplc="04090001" w:tentative="1">
      <w:start w:val="1"/>
      <w:numFmt w:val="bullet"/>
      <w:lvlText w:val=""/>
      <w:lvlJc w:val="left"/>
      <w:pPr>
        <w:ind w:left="3799" w:hanging="360"/>
      </w:pPr>
      <w:rPr>
        <w:rFonts w:ascii="Symbol" w:hAnsi="Symbol" w:hint="default"/>
      </w:rPr>
    </w:lvl>
    <w:lvl w:ilvl="4" w:tplc="04090003" w:tentative="1">
      <w:start w:val="1"/>
      <w:numFmt w:val="bullet"/>
      <w:lvlText w:val="o"/>
      <w:lvlJc w:val="left"/>
      <w:pPr>
        <w:ind w:left="4519" w:hanging="360"/>
      </w:pPr>
      <w:rPr>
        <w:rFonts w:ascii="Courier New" w:hAnsi="Courier New" w:cs="Courier New" w:hint="default"/>
      </w:rPr>
    </w:lvl>
    <w:lvl w:ilvl="5" w:tplc="04090005" w:tentative="1">
      <w:start w:val="1"/>
      <w:numFmt w:val="bullet"/>
      <w:lvlText w:val=""/>
      <w:lvlJc w:val="left"/>
      <w:pPr>
        <w:ind w:left="5239" w:hanging="360"/>
      </w:pPr>
      <w:rPr>
        <w:rFonts w:ascii="Wingdings" w:hAnsi="Wingdings" w:hint="default"/>
      </w:rPr>
    </w:lvl>
    <w:lvl w:ilvl="6" w:tplc="04090001" w:tentative="1">
      <w:start w:val="1"/>
      <w:numFmt w:val="bullet"/>
      <w:lvlText w:val=""/>
      <w:lvlJc w:val="left"/>
      <w:pPr>
        <w:ind w:left="5959" w:hanging="360"/>
      </w:pPr>
      <w:rPr>
        <w:rFonts w:ascii="Symbol" w:hAnsi="Symbol" w:hint="default"/>
      </w:rPr>
    </w:lvl>
    <w:lvl w:ilvl="7" w:tplc="04090003" w:tentative="1">
      <w:start w:val="1"/>
      <w:numFmt w:val="bullet"/>
      <w:lvlText w:val="o"/>
      <w:lvlJc w:val="left"/>
      <w:pPr>
        <w:ind w:left="6679" w:hanging="360"/>
      </w:pPr>
      <w:rPr>
        <w:rFonts w:ascii="Courier New" w:hAnsi="Courier New" w:cs="Courier New" w:hint="default"/>
      </w:rPr>
    </w:lvl>
    <w:lvl w:ilvl="8" w:tplc="04090005" w:tentative="1">
      <w:start w:val="1"/>
      <w:numFmt w:val="bullet"/>
      <w:lvlText w:val=""/>
      <w:lvlJc w:val="left"/>
      <w:pPr>
        <w:ind w:left="7399" w:hanging="360"/>
      </w:pPr>
      <w:rPr>
        <w:rFonts w:ascii="Wingdings" w:hAnsi="Wingdings" w:hint="default"/>
      </w:rPr>
    </w:lvl>
  </w:abstractNum>
  <w:abstractNum w:abstractNumId="1" w15:restartNumberingAfterBreak="0">
    <w:nsid w:val="3A870275"/>
    <w:multiLevelType w:val="hybridMultilevel"/>
    <w:tmpl w:val="F34E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DE6589"/>
    <w:multiLevelType w:val="multilevel"/>
    <w:tmpl w:val="F3B4D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1">
      <w:startOverride w:val="1"/>
    </w:lvlOverride>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am Hecktman">
    <w15:presenceInfo w15:providerId="Windows Live" w15:userId="e8eac5edd9a9b86f"/>
  </w15:person>
  <w15:person w15:author="Alexandra S Barker (CENSUS/CLMSO FED)">
    <w15:presenceInfo w15:providerId="AD" w15:userId="S-1-5-21-2418650581-3053253586-2785318765-62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49C"/>
    <w:rsid w:val="00000CC6"/>
    <w:rsid w:val="00002193"/>
    <w:rsid w:val="00021A5E"/>
    <w:rsid w:val="000231E2"/>
    <w:rsid w:val="000270F7"/>
    <w:rsid w:val="000471F0"/>
    <w:rsid w:val="00075FD0"/>
    <w:rsid w:val="000D3F0F"/>
    <w:rsid w:val="000E47D0"/>
    <w:rsid w:val="001358A5"/>
    <w:rsid w:val="00145140"/>
    <w:rsid w:val="001B23CD"/>
    <w:rsid w:val="001B3AE1"/>
    <w:rsid w:val="001B3BC2"/>
    <w:rsid w:val="00223CAC"/>
    <w:rsid w:val="00231129"/>
    <w:rsid w:val="00244A55"/>
    <w:rsid w:val="002669E4"/>
    <w:rsid w:val="002B2668"/>
    <w:rsid w:val="002D784D"/>
    <w:rsid w:val="003434B2"/>
    <w:rsid w:val="00363972"/>
    <w:rsid w:val="00370970"/>
    <w:rsid w:val="003D4111"/>
    <w:rsid w:val="00421B85"/>
    <w:rsid w:val="00442411"/>
    <w:rsid w:val="00442EA6"/>
    <w:rsid w:val="004973B0"/>
    <w:rsid w:val="004A074A"/>
    <w:rsid w:val="004D55F3"/>
    <w:rsid w:val="00500E4B"/>
    <w:rsid w:val="00504405"/>
    <w:rsid w:val="00532505"/>
    <w:rsid w:val="0055449C"/>
    <w:rsid w:val="00555DF9"/>
    <w:rsid w:val="00561C0B"/>
    <w:rsid w:val="005A3FC4"/>
    <w:rsid w:val="005C49D8"/>
    <w:rsid w:val="00606839"/>
    <w:rsid w:val="0061775D"/>
    <w:rsid w:val="0065075F"/>
    <w:rsid w:val="0066698C"/>
    <w:rsid w:val="006A32CB"/>
    <w:rsid w:val="006B0143"/>
    <w:rsid w:val="006B77E8"/>
    <w:rsid w:val="006D01F7"/>
    <w:rsid w:val="006D5C25"/>
    <w:rsid w:val="006F54E2"/>
    <w:rsid w:val="006F5FCC"/>
    <w:rsid w:val="00743015"/>
    <w:rsid w:val="00765C92"/>
    <w:rsid w:val="00780647"/>
    <w:rsid w:val="00797CB8"/>
    <w:rsid w:val="007B1D8D"/>
    <w:rsid w:val="007B25D4"/>
    <w:rsid w:val="007E2F3E"/>
    <w:rsid w:val="007E4733"/>
    <w:rsid w:val="00827AE6"/>
    <w:rsid w:val="0083502E"/>
    <w:rsid w:val="00865980"/>
    <w:rsid w:val="00883FDA"/>
    <w:rsid w:val="00884B0D"/>
    <w:rsid w:val="008B3CC3"/>
    <w:rsid w:val="008C1857"/>
    <w:rsid w:val="008D261F"/>
    <w:rsid w:val="008D7CC4"/>
    <w:rsid w:val="008E3661"/>
    <w:rsid w:val="008F1A97"/>
    <w:rsid w:val="00903D39"/>
    <w:rsid w:val="0091443F"/>
    <w:rsid w:val="0093164D"/>
    <w:rsid w:val="009635B5"/>
    <w:rsid w:val="00A468E1"/>
    <w:rsid w:val="00A51462"/>
    <w:rsid w:val="00A57FB9"/>
    <w:rsid w:val="00AD1B95"/>
    <w:rsid w:val="00B57586"/>
    <w:rsid w:val="00B61437"/>
    <w:rsid w:val="00B64070"/>
    <w:rsid w:val="00B75B63"/>
    <w:rsid w:val="00B9794D"/>
    <w:rsid w:val="00BA38CB"/>
    <w:rsid w:val="00BA41DA"/>
    <w:rsid w:val="00BB2061"/>
    <w:rsid w:val="00BD20D5"/>
    <w:rsid w:val="00BD5875"/>
    <w:rsid w:val="00BE6A66"/>
    <w:rsid w:val="00C11B6C"/>
    <w:rsid w:val="00C17936"/>
    <w:rsid w:val="00C20F10"/>
    <w:rsid w:val="00C40330"/>
    <w:rsid w:val="00C57DBB"/>
    <w:rsid w:val="00CF34B4"/>
    <w:rsid w:val="00D04B8D"/>
    <w:rsid w:val="00D10335"/>
    <w:rsid w:val="00D13173"/>
    <w:rsid w:val="00D1447B"/>
    <w:rsid w:val="00D57C7B"/>
    <w:rsid w:val="00D70C11"/>
    <w:rsid w:val="00D738A9"/>
    <w:rsid w:val="00D747EB"/>
    <w:rsid w:val="00D9713C"/>
    <w:rsid w:val="00DC11EE"/>
    <w:rsid w:val="00DE3212"/>
    <w:rsid w:val="00E168E8"/>
    <w:rsid w:val="00E70BA8"/>
    <w:rsid w:val="00E81154"/>
    <w:rsid w:val="00EA577C"/>
    <w:rsid w:val="00EF28FD"/>
    <w:rsid w:val="00FF03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5CB8E"/>
  <w15:chartTrackingRefBased/>
  <w15:docId w15:val="{EE2ED305-F0BC-43FA-8CDD-26457D0A9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B9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B9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B23CD"/>
    <w:rPr>
      <w:color w:val="0563C1" w:themeColor="hyperlink"/>
      <w:u w:val="single"/>
    </w:rPr>
  </w:style>
  <w:style w:type="character" w:customStyle="1" w:styleId="Mention1">
    <w:name w:val="Mention1"/>
    <w:basedOn w:val="DefaultParagraphFont"/>
    <w:uiPriority w:val="99"/>
    <w:semiHidden/>
    <w:unhideWhenUsed/>
    <w:rsid w:val="001B23CD"/>
    <w:rPr>
      <w:color w:val="2B579A"/>
      <w:shd w:val="clear" w:color="auto" w:fill="E6E6E6"/>
    </w:rPr>
  </w:style>
  <w:style w:type="character" w:styleId="FollowedHyperlink">
    <w:name w:val="FollowedHyperlink"/>
    <w:basedOn w:val="DefaultParagraphFont"/>
    <w:uiPriority w:val="99"/>
    <w:semiHidden/>
    <w:unhideWhenUsed/>
    <w:rsid w:val="00E81154"/>
    <w:rPr>
      <w:color w:val="954F72" w:themeColor="followedHyperlink"/>
      <w:u w:val="single"/>
    </w:rPr>
  </w:style>
  <w:style w:type="paragraph" w:styleId="NormalWeb">
    <w:name w:val="Normal (Web)"/>
    <w:basedOn w:val="Normal"/>
    <w:uiPriority w:val="99"/>
    <w:unhideWhenUsed/>
    <w:rsid w:val="00363972"/>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4D55F3"/>
    <w:pPr>
      <w:ind w:left="720"/>
      <w:contextualSpacing/>
    </w:pPr>
  </w:style>
  <w:style w:type="character" w:styleId="CommentReference">
    <w:name w:val="annotation reference"/>
    <w:basedOn w:val="DefaultParagraphFont"/>
    <w:uiPriority w:val="99"/>
    <w:semiHidden/>
    <w:unhideWhenUsed/>
    <w:rsid w:val="000471F0"/>
    <w:rPr>
      <w:sz w:val="16"/>
      <w:szCs w:val="16"/>
    </w:rPr>
  </w:style>
  <w:style w:type="paragraph" w:styleId="CommentText">
    <w:name w:val="annotation text"/>
    <w:basedOn w:val="Normal"/>
    <w:link w:val="CommentTextChar"/>
    <w:uiPriority w:val="99"/>
    <w:semiHidden/>
    <w:unhideWhenUsed/>
    <w:rsid w:val="000471F0"/>
    <w:pPr>
      <w:spacing w:line="240" w:lineRule="auto"/>
    </w:pPr>
    <w:rPr>
      <w:sz w:val="20"/>
      <w:szCs w:val="20"/>
    </w:rPr>
  </w:style>
  <w:style w:type="character" w:customStyle="1" w:styleId="CommentTextChar">
    <w:name w:val="Comment Text Char"/>
    <w:basedOn w:val="DefaultParagraphFont"/>
    <w:link w:val="CommentText"/>
    <w:uiPriority w:val="99"/>
    <w:semiHidden/>
    <w:rsid w:val="000471F0"/>
    <w:rPr>
      <w:sz w:val="20"/>
      <w:szCs w:val="20"/>
    </w:rPr>
  </w:style>
  <w:style w:type="paragraph" w:styleId="CommentSubject">
    <w:name w:val="annotation subject"/>
    <w:basedOn w:val="CommentText"/>
    <w:next w:val="CommentText"/>
    <w:link w:val="CommentSubjectChar"/>
    <w:uiPriority w:val="99"/>
    <w:semiHidden/>
    <w:unhideWhenUsed/>
    <w:rsid w:val="000471F0"/>
    <w:rPr>
      <w:b/>
      <w:bCs/>
    </w:rPr>
  </w:style>
  <w:style w:type="character" w:customStyle="1" w:styleId="CommentSubjectChar">
    <w:name w:val="Comment Subject Char"/>
    <w:basedOn w:val="CommentTextChar"/>
    <w:link w:val="CommentSubject"/>
    <w:uiPriority w:val="99"/>
    <w:semiHidden/>
    <w:rsid w:val="000471F0"/>
    <w:rPr>
      <w:b/>
      <w:bCs/>
      <w:sz w:val="20"/>
      <w:szCs w:val="20"/>
    </w:rPr>
  </w:style>
  <w:style w:type="paragraph" w:styleId="BalloonText">
    <w:name w:val="Balloon Text"/>
    <w:basedOn w:val="Normal"/>
    <w:link w:val="BalloonTextChar"/>
    <w:uiPriority w:val="99"/>
    <w:semiHidden/>
    <w:unhideWhenUsed/>
    <w:rsid w:val="000471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71F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26177">
      <w:bodyDiv w:val="1"/>
      <w:marLeft w:val="0"/>
      <w:marRight w:val="0"/>
      <w:marTop w:val="0"/>
      <w:marBottom w:val="0"/>
      <w:divBdr>
        <w:top w:val="none" w:sz="0" w:space="0" w:color="auto"/>
        <w:left w:val="none" w:sz="0" w:space="0" w:color="auto"/>
        <w:bottom w:val="none" w:sz="0" w:space="0" w:color="auto"/>
        <w:right w:val="none" w:sz="0" w:space="0" w:color="auto"/>
      </w:divBdr>
    </w:div>
    <w:div w:id="654990971">
      <w:bodyDiv w:val="1"/>
      <w:marLeft w:val="0"/>
      <w:marRight w:val="0"/>
      <w:marTop w:val="0"/>
      <w:marBottom w:val="0"/>
      <w:divBdr>
        <w:top w:val="none" w:sz="0" w:space="0" w:color="auto"/>
        <w:left w:val="none" w:sz="0" w:space="0" w:color="auto"/>
        <w:bottom w:val="none" w:sz="0" w:space="0" w:color="auto"/>
        <w:right w:val="none" w:sz="0" w:space="0" w:color="auto"/>
      </w:divBdr>
    </w:div>
    <w:div w:id="848639995">
      <w:bodyDiv w:val="1"/>
      <w:marLeft w:val="0"/>
      <w:marRight w:val="0"/>
      <w:marTop w:val="0"/>
      <w:marBottom w:val="0"/>
      <w:divBdr>
        <w:top w:val="none" w:sz="0" w:space="0" w:color="auto"/>
        <w:left w:val="none" w:sz="0" w:space="0" w:color="auto"/>
        <w:bottom w:val="none" w:sz="0" w:space="0" w:color="auto"/>
        <w:right w:val="none" w:sz="0" w:space="0" w:color="auto"/>
      </w:divBdr>
      <w:divsChild>
        <w:div w:id="540630928">
          <w:marLeft w:val="0"/>
          <w:marRight w:val="0"/>
          <w:marTop w:val="0"/>
          <w:marBottom w:val="0"/>
          <w:divBdr>
            <w:top w:val="none" w:sz="0" w:space="0" w:color="auto"/>
            <w:left w:val="none" w:sz="0" w:space="0" w:color="auto"/>
            <w:bottom w:val="none" w:sz="0" w:space="0" w:color="auto"/>
            <w:right w:val="none" w:sz="0" w:space="0" w:color="auto"/>
          </w:divBdr>
          <w:divsChild>
            <w:div w:id="1733386694">
              <w:marLeft w:val="0"/>
              <w:marRight w:val="0"/>
              <w:marTop w:val="0"/>
              <w:marBottom w:val="450"/>
              <w:divBdr>
                <w:top w:val="none" w:sz="0" w:space="0" w:color="auto"/>
                <w:left w:val="none" w:sz="0" w:space="0" w:color="auto"/>
                <w:bottom w:val="none" w:sz="0" w:space="0" w:color="auto"/>
                <w:right w:val="none" w:sz="0" w:space="0" w:color="auto"/>
              </w:divBdr>
              <w:divsChild>
                <w:div w:id="1384717123">
                  <w:marLeft w:val="0"/>
                  <w:marRight w:val="0"/>
                  <w:marTop w:val="0"/>
                  <w:marBottom w:val="0"/>
                  <w:divBdr>
                    <w:top w:val="none" w:sz="0" w:space="0" w:color="auto"/>
                    <w:left w:val="none" w:sz="0" w:space="0" w:color="auto"/>
                    <w:bottom w:val="none" w:sz="0" w:space="0" w:color="auto"/>
                    <w:right w:val="none" w:sz="0" w:space="0" w:color="auto"/>
                  </w:divBdr>
                  <w:divsChild>
                    <w:div w:id="2127963257">
                      <w:marLeft w:val="0"/>
                      <w:marRight w:val="0"/>
                      <w:marTop w:val="0"/>
                      <w:marBottom w:val="0"/>
                      <w:divBdr>
                        <w:top w:val="none" w:sz="0" w:space="0" w:color="auto"/>
                        <w:left w:val="none" w:sz="0" w:space="0" w:color="auto"/>
                        <w:bottom w:val="none" w:sz="0" w:space="0" w:color="auto"/>
                        <w:right w:val="none" w:sz="0" w:space="0" w:color="auto"/>
                      </w:divBdr>
                      <w:divsChild>
                        <w:div w:id="90637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762223">
      <w:bodyDiv w:val="1"/>
      <w:marLeft w:val="0"/>
      <w:marRight w:val="0"/>
      <w:marTop w:val="0"/>
      <w:marBottom w:val="0"/>
      <w:divBdr>
        <w:top w:val="none" w:sz="0" w:space="0" w:color="auto"/>
        <w:left w:val="none" w:sz="0" w:space="0" w:color="auto"/>
        <w:bottom w:val="none" w:sz="0" w:space="0" w:color="auto"/>
        <w:right w:val="none" w:sz="0" w:space="0" w:color="auto"/>
      </w:divBdr>
    </w:div>
    <w:div w:id="1040130200">
      <w:bodyDiv w:val="1"/>
      <w:marLeft w:val="0"/>
      <w:marRight w:val="0"/>
      <w:marTop w:val="0"/>
      <w:marBottom w:val="0"/>
      <w:divBdr>
        <w:top w:val="none" w:sz="0" w:space="0" w:color="auto"/>
        <w:left w:val="none" w:sz="0" w:space="0" w:color="auto"/>
        <w:bottom w:val="none" w:sz="0" w:space="0" w:color="auto"/>
        <w:right w:val="none" w:sz="0" w:space="0" w:color="auto"/>
      </w:divBdr>
    </w:div>
    <w:div w:id="1446579051">
      <w:bodyDiv w:val="1"/>
      <w:marLeft w:val="0"/>
      <w:marRight w:val="0"/>
      <w:marTop w:val="0"/>
      <w:marBottom w:val="0"/>
      <w:divBdr>
        <w:top w:val="none" w:sz="0" w:space="0" w:color="auto"/>
        <w:left w:val="none" w:sz="0" w:space="0" w:color="auto"/>
        <w:bottom w:val="none" w:sz="0" w:space="0" w:color="auto"/>
        <w:right w:val="none" w:sz="0" w:space="0" w:color="auto"/>
      </w:divBdr>
    </w:div>
    <w:div w:id="1497919796">
      <w:bodyDiv w:val="1"/>
      <w:marLeft w:val="0"/>
      <w:marRight w:val="0"/>
      <w:marTop w:val="0"/>
      <w:marBottom w:val="0"/>
      <w:divBdr>
        <w:top w:val="none" w:sz="0" w:space="0" w:color="auto"/>
        <w:left w:val="none" w:sz="0" w:space="0" w:color="auto"/>
        <w:bottom w:val="none" w:sz="0" w:space="0" w:color="auto"/>
        <w:right w:val="none" w:sz="0" w:space="0" w:color="auto"/>
      </w:divBdr>
    </w:div>
    <w:div w:id="162850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png"/><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na01.safelinks.protection.outlook.com/?url=http%3A%2F%2Fwww2.census.gov%2Fprograms-surveys%2Fdecennial%2Ftables%2Ftime-series%2Ftract-change-00-10%2Fcensustract-00-10.xlsx&amp;data=02%7C01%7Cadamh%40microsoft.com%7C6ce5ef58998140a1f1b708d4d2fab5de%7C72f988bf86f141af91ab2d7cd011db47%7C1%7C1%7C636365421615769556&amp;sdata=mSMbARiVTU1UyowLSB2qJkyttLfv4FwhSlsGS1YUAXg%3D&amp;reserved=0" TargetMode="External"/><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census.gov"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comments" Target="comments.xml"/><Relationship Id="rId46" Type="http://schemas.openxmlformats.org/officeDocument/2006/relationships/hyperlink" Target="http://factfinder.census.gov"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census.go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microsoft.com/office/2011/relationships/commentsExtended" Target="commentsExtended.xml"/><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DB7B7-F9A4-4AC1-B8F0-C89622BDA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41</Pages>
  <Words>5920</Words>
  <Characters>33747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Hecktman</dc:creator>
  <cp:keywords/>
  <dc:description/>
  <cp:lastModifiedBy>Adam Hecktman</cp:lastModifiedBy>
  <cp:revision>5</cp:revision>
  <dcterms:created xsi:type="dcterms:W3CDTF">2017-07-26T20:37:00Z</dcterms:created>
  <dcterms:modified xsi:type="dcterms:W3CDTF">2017-08-04T01:39:00Z</dcterms:modified>
</cp:coreProperties>
</file>